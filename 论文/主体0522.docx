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sz w:val="32"/>
          <w:szCs w:val="32"/>
        </w:rPr>
      </w:pPr>
      <w:bookmarkStart w:id="0" w:name="_Toc410227365"/>
      <w:bookmarkStart w:id="1" w:name="_Toc410226938"/>
      <w:bookmarkStart w:id="2" w:name="_Toc410218061"/>
      <w:bookmarkStart w:id="3" w:name="_Toc410210566"/>
      <w:bookmarkStart w:id="4" w:name="_Toc410211481"/>
      <w:bookmarkStart w:id="5" w:name="_Toc410226492"/>
      <w:bookmarkStart w:id="6" w:name="_Toc410209575"/>
      <w:bookmarkStart w:id="7" w:name="_Toc410214065"/>
      <w:bookmarkStart w:id="8" w:name="_Toc410207943"/>
      <w:bookmarkStart w:id="9" w:name="_Toc30206"/>
      <w:r>
        <w:rPr>
          <w:sz w:val="32"/>
          <w:szCs w:val="32"/>
        </w:rPr>
        <w:t>第1章</w:t>
      </w:r>
      <w:bookmarkEnd w:id="0"/>
      <w:bookmarkEnd w:id="1"/>
      <w:bookmarkEnd w:id="2"/>
      <w:bookmarkEnd w:id="3"/>
      <w:bookmarkEnd w:id="4"/>
      <w:bookmarkEnd w:id="5"/>
      <w:bookmarkEnd w:id="6"/>
      <w:bookmarkEnd w:id="7"/>
      <w:bookmarkEnd w:id="8"/>
      <w:r>
        <w:rPr>
          <w:sz w:val="32"/>
          <w:szCs w:val="32"/>
        </w:rPr>
        <w:t xml:space="preserve"> </w:t>
      </w:r>
      <w:r>
        <w:rPr>
          <w:rFonts w:hint="eastAsia"/>
          <w:sz w:val="32"/>
          <w:szCs w:val="32"/>
          <w:lang w:eastAsia="zh-CN"/>
        </w:rPr>
        <w:t>引言</w:t>
      </w:r>
      <w:bookmarkEnd w:id="9"/>
    </w:p>
    <w:p>
      <w:pPr>
        <w:pStyle w:val="3"/>
        <w:rPr>
          <w:sz w:val="30"/>
          <w:szCs w:val="30"/>
        </w:rPr>
      </w:pPr>
      <w:bookmarkStart w:id="10" w:name="_Toc410209576"/>
      <w:bookmarkStart w:id="11" w:name="_Toc410207944"/>
      <w:bookmarkStart w:id="12" w:name="_Toc410214066"/>
      <w:bookmarkStart w:id="13" w:name="_Toc410226939"/>
      <w:bookmarkStart w:id="14" w:name="_Toc410227366"/>
      <w:bookmarkStart w:id="15" w:name="_Toc410211482"/>
      <w:bookmarkStart w:id="16" w:name="_Toc410218062"/>
      <w:bookmarkStart w:id="17" w:name="_Toc410210567"/>
      <w:bookmarkStart w:id="18" w:name="_Toc410226493"/>
      <w:bookmarkStart w:id="19" w:name="_Toc21726"/>
      <w:r>
        <w:rPr>
          <w:sz w:val="30"/>
          <w:szCs w:val="30"/>
        </w:rPr>
        <w:t>1</w:t>
      </w:r>
      <w:r>
        <w:rPr>
          <w:rFonts w:hint="eastAsia"/>
          <w:sz w:val="30"/>
          <w:szCs w:val="30"/>
          <w:lang w:eastAsia="zh-CN"/>
        </w:rPr>
        <w:t>.</w:t>
      </w:r>
      <w:r>
        <w:rPr>
          <w:sz w:val="30"/>
          <w:szCs w:val="30"/>
        </w:rPr>
        <w:t xml:space="preserve">1 </w:t>
      </w:r>
      <w:bookmarkEnd w:id="10"/>
      <w:bookmarkEnd w:id="11"/>
      <w:bookmarkEnd w:id="12"/>
      <w:bookmarkEnd w:id="13"/>
      <w:bookmarkEnd w:id="14"/>
      <w:bookmarkEnd w:id="15"/>
      <w:bookmarkEnd w:id="16"/>
      <w:bookmarkEnd w:id="17"/>
      <w:bookmarkEnd w:id="18"/>
      <w:r>
        <w:rPr>
          <w:sz w:val="30"/>
          <w:szCs w:val="30"/>
        </w:rPr>
        <w:t>研究背景和意义</w:t>
      </w:r>
      <w:bookmarkEnd w:id="19"/>
    </w:p>
    <w:p>
      <w:pPr>
        <w:ind w:firstLine="480" w:firstLineChars="200"/>
        <w:rPr>
          <w:rFonts w:hint="eastAsia" w:eastAsia="宋体" w:cs="Times New Roman"/>
          <w:lang w:eastAsia="zh-CN"/>
        </w:rPr>
      </w:pPr>
      <w:r>
        <w:rPr>
          <w:rFonts w:hint="eastAsia" w:eastAsia="宋体" w:cs="Times New Roman"/>
          <w:lang w:val="en-US" w:eastAsia="zh-CN"/>
        </w:rPr>
        <w:t>语音是人们进行信息表达的重要方式之一，这个功能是我们作为人类最基本的特点之一，语言是人类区别于其它动植物的重要标准之一。人类获取信息的方法多种多样，人们可以通过视觉，听觉，还有文本来进行信息的传递，文本，图像，声音也是获取外界信息的最高效准确的主要三大途径。在这三种途径的对比中，图像和文字传输的效率比通过语音传播信息的效率要低不少，因为语音中除了说话者表达的表面内容外，还含有声音强度，音色，甚至情绪状态等信息，所以语音是最广泛，最高效，最便捷，最重要的信息交流方式，它蕴含了大量可以被挖掘处理的信息</w:t>
      </w:r>
      <w:r>
        <w:rPr>
          <w:rFonts w:cs="Times New Roman"/>
          <w:bCs/>
          <w:vertAlign w:val="superscript"/>
        </w:rPr>
        <w:t>[</w:t>
      </w:r>
      <w:r>
        <w:rPr>
          <w:rFonts w:hint="eastAsia" w:cs="Times New Roman"/>
          <w:bCs/>
          <w:vertAlign w:val="superscript"/>
          <w:lang w:val="en-US" w:eastAsia="zh-CN"/>
        </w:rPr>
        <w:t>1-3</w:t>
      </w:r>
      <w:r>
        <w:rPr>
          <w:rFonts w:cs="Times New Roman"/>
          <w:bCs/>
          <w:vertAlign w:val="superscript"/>
        </w:rPr>
        <w:t>]</w:t>
      </w:r>
      <w:r>
        <w:rPr>
          <w:rFonts w:hint="eastAsia" w:eastAsia="宋体" w:cs="Times New Roman"/>
          <w:lang w:eastAsia="zh-CN"/>
        </w:rPr>
        <w:t>。</w:t>
      </w:r>
    </w:p>
    <w:p>
      <w:pPr>
        <w:ind w:firstLine="480" w:firstLineChars="200"/>
        <w:rPr>
          <w:rFonts w:hint="eastAsia" w:eastAsia="宋体" w:cs="Times New Roman"/>
          <w:lang w:eastAsia="zh-CN"/>
        </w:rPr>
      </w:pPr>
      <w:r>
        <w:rPr>
          <w:rFonts w:hint="eastAsia" w:eastAsia="宋体" w:cs="Times New Roman"/>
          <w:lang w:eastAsia="zh-CN"/>
        </w:rPr>
        <w:t>另一方面，</w:t>
      </w:r>
      <w:r>
        <w:rPr>
          <w:rFonts w:hint="eastAsia" w:eastAsia="宋体" w:cs="Times New Roman"/>
          <w:lang w:val="en-US" w:eastAsia="zh-CN"/>
        </w:rPr>
        <w:t>语音和人类的社会活动，文化发展息息相关，它蕴含了巨大的信息潜力，从语音中能很好分析出说话者当时的情感。人类是一种感性动物，丰富的情感是我们重要的特点之一，情感是我们非常客观的一种感受，能体现我们最真实的状态，但情绪就像大染缸一样，有黑有白，有好有坏，好的情绪能让我们非常开心，利于人类的发展，但消极的情绪如果不及时发现和控制，将会对人们的生产和生活带来灾难性的打击，</w:t>
      </w:r>
      <w:r>
        <w:rPr>
          <w:rFonts w:hint="eastAsia" w:eastAsia="宋体" w:cs="Times New Roman"/>
          <w:lang w:eastAsia="zh-CN"/>
        </w:rPr>
        <w:t>这时我们应该对</w:t>
      </w:r>
      <w:r>
        <w:rPr>
          <w:rFonts w:hint="eastAsia" w:eastAsia="宋体" w:cs="Times New Roman"/>
          <w:lang w:val="en-US" w:eastAsia="zh-CN"/>
        </w:rPr>
        <w:t>情绪</w:t>
      </w:r>
      <w:r>
        <w:rPr>
          <w:rFonts w:hint="eastAsia" w:eastAsia="宋体" w:cs="Times New Roman"/>
          <w:lang w:eastAsia="zh-CN"/>
        </w:rPr>
        <w:t>反应进行评估和具体动作的挖掘和管理，情绪管理可以帮我们做到这一点，所以情绪管理对我们来说是非常重要的。</w:t>
      </w:r>
    </w:p>
    <w:p>
      <w:pPr>
        <w:ind w:firstLine="480" w:firstLineChars="200"/>
        <w:rPr>
          <w:rFonts w:hint="default" w:eastAsia="宋体" w:cs="Times New Roman"/>
          <w:lang w:val="en-US" w:eastAsia="zh-CN"/>
        </w:rPr>
      </w:pPr>
      <w:r>
        <w:rPr>
          <w:rFonts w:hint="eastAsia" w:eastAsia="宋体" w:cs="Times New Roman"/>
          <w:lang w:eastAsia="zh-CN"/>
        </w:rPr>
        <w:t>情绪管理善于自我控制，善于调整情绪，解决生活中的矛盾和事件，随着社会主义经济的快速发展和我国金融实力的不断发展，生产力水平将呈现上升趋势现代信息技术已进入信息化建设时代，在满足人们物质需求的同时，</w:t>
      </w:r>
      <w:r>
        <w:rPr>
          <w:rFonts w:hint="eastAsia" w:eastAsia="宋体" w:cs="Times New Roman"/>
          <w:lang w:val="en-US" w:eastAsia="zh-CN"/>
        </w:rPr>
        <w:t>人们也应该着重精神方面的追求。在互联网高速发展的背景下</w:t>
      </w:r>
      <w:r>
        <w:rPr>
          <w:rFonts w:hint="eastAsia" w:eastAsia="宋体" w:cs="Times New Roman"/>
          <w:lang w:eastAsia="zh-CN"/>
        </w:rPr>
        <w:t>，</w:t>
      </w:r>
      <w:r>
        <w:rPr>
          <w:rFonts w:hint="eastAsia" w:eastAsia="宋体" w:cs="Times New Roman"/>
          <w:lang w:val="en-US" w:eastAsia="zh-CN"/>
        </w:rPr>
        <w:t>新媒体，社交软件等信息层出不穷，</w:t>
      </w:r>
      <w:r>
        <w:rPr>
          <w:rFonts w:hint="eastAsia" w:eastAsia="宋体" w:cs="Times New Roman"/>
          <w:lang w:eastAsia="zh-CN"/>
        </w:rPr>
        <w:t>人们在日常生活中接触到的信息量呈爆炸式增长，在信息时代，人们陷入了使用信息的陷阱，相反，他们迷失在海量的信息中，对自己的认识变得低下，在某些时候，我们感到焦虑和困惑，我们的身体</w:t>
      </w:r>
      <w:r>
        <w:rPr>
          <w:rFonts w:hint="eastAsia" w:eastAsia="宋体" w:cs="Times New Roman"/>
          <w:lang w:val="en-US" w:eastAsia="zh-CN"/>
        </w:rPr>
        <w:t>开始出现</w:t>
      </w:r>
      <w:r>
        <w:rPr>
          <w:rFonts w:hint="eastAsia" w:eastAsia="宋体" w:cs="Times New Roman"/>
          <w:lang w:eastAsia="zh-CN"/>
        </w:rPr>
        <w:t>问题，我们的睡眠质量开始下降，</w:t>
      </w:r>
      <w:r>
        <w:rPr>
          <w:rFonts w:hint="eastAsia" w:eastAsia="宋体" w:cs="Times New Roman"/>
          <w:lang w:val="en-US" w:eastAsia="zh-CN"/>
        </w:rPr>
        <w:t>最终</w:t>
      </w:r>
      <w:r>
        <w:rPr>
          <w:rFonts w:hint="eastAsia" w:eastAsia="宋体" w:cs="Times New Roman"/>
          <w:lang w:eastAsia="zh-CN"/>
        </w:rPr>
        <w:t>我们的身心</w:t>
      </w:r>
      <w:r>
        <w:rPr>
          <w:rFonts w:hint="eastAsia" w:eastAsia="宋体" w:cs="Times New Roman"/>
          <w:lang w:val="en-US" w:eastAsia="zh-CN"/>
        </w:rPr>
        <w:t>在当前环境</w:t>
      </w:r>
      <w:r>
        <w:rPr>
          <w:rFonts w:hint="eastAsia" w:eastAsia="宋体" w:cs="Times New Roman"/>
          <w:lang w:eastAsia="zh-CN"/>
        </w:rPr>
        <w:t>变得更糟，</w:t>
      </w:r>
      <w:r>
        <w:rPr>
          <w:rFonts w:hint="eastAsia" w:eastAsia="宋体" w:cs="Times New Roman"/>
          <w:lang w:val="en-US" w:eastAsia="zh-CN"/>
        </w:rPr>
        <w:t>但我们不能任其恶化而不做任何改变，</w:t>
      </w:r>
      <w:r>
        <w:rPr>
          <w:rFonts w:hint="eastAsia" w:eastAsia="宋体" w:cs="Times New Roman"/>
          <w:lang w:eastAsia="zh-CN"/>
        </w:rPr>
        <w:t>精神是人类生活的支柱，只有人们有了积极的精神王国，才能保持良好的状态，更好地促进经济发展。经济的快速发展促进了人们对精神的向往，积极乐观的态度也促进了经济的快速发展，因此对人们来说是极其重要的，提高对自己的理解，调整自己的情绪，</w:t>
      </w:r>
      <w:r>
        <w:rPr>
          <w:rFonts w:hint="eastAsia" w:eastAsia="宋体" w:cs="Times New Roman"/>
          <w:lang w:val="en-US" w:eastAsia="zh-CN"/>
        </w:rPr>
        <w:t>所以使人增强对自己的了解，调整自己的情绪变得极其重要</w:t>
      </w:r>
      <w:r>
        <w:rPr>
          <w:rFonts w:cs="Times New Roman"/>
          <w:bCs/>
          <w:vertAlign w:val="superscript"/>
        </w:rPr>
        <w:t>[</w:t>
      </w:r>
      <w:r>
        <w:rPr>
          <w:rFonts w:hint="eastAsia" w:cs="Times New Roman"/>
          <w:bCs/>
          <w:vertAlign w:val="superscript"/>
          <w:lang w:val="en-US" w:eastAsia="zh-CN"/>
        </w:rPr>
        <w:t>7-11</w:t>
      </w:r>
      <w:r>
        <w:rPr>
          <w:rFonts w:cs="Times New Roman"/>
          <w:bCs/>
          <w:vertAlign w:val="superscript"/>
        </w:rPr>
        <w:t>]</w:t>
      </w:r>
      <w:r>
        <w:rPr>
          <w:rFonts w:hint="eastAsia" w:eastAsia="宋体" w:cs="Times New Roman"/>
          <w:lang w:val="en-US" w:eastAsia="zh-CN"/>
        </w:rPr>
        <w:t>。</w:t>
      </w:r>
    </w:p>
    <w:p>
      <w:pPr>
        <w:pStyle w:val="3"/>
        <w:rPr>
          <w:sz w:val="30"/>
          <w:szCs w:val="30"/>
        </w:rPr>
      </w:pPr>
      <w:bookmarkStart w:id="20" w:name="_Toc410207946"/>
      <w:bookmarkStart w:id="21" w:name="_Toc410226496"/>
      <w:bookmarkStart w:id="22" w:name="_Toc410209578"/>
      <w:bookmarkStart w:id="23" w:name="_Toc410226942"/>
      <w:bookmarkStart w:id="24" w:name="_Toc410214068"/>
      <w:bookmarkStart w:id="25" w:name="_Toc410210569"/>
      <w:bookmarkStart w:id="26" w:name="_Toc410218064"/>
      <w:bookmarkStart w:id="27" w:name="_Toc410211484"/>
      <w:bookmarkStart w:id="28" w:name="_Toc410227369"/>
      <w:bookmarkStart w:id="29" w:name="_Toc3350"/>
      <w:bookmarkStart w:id="30" w:name="_Toc410226945"/>
      <w:bookmarkStart w:id="31" w:name="_Toc410227372"/>
      <w:bookmarkStart w:id="32" w:name="_Toc410226499"/>
      <w:r>
        <w:rPr>
          <w:sz w:val="30"/>
          <w:szCs w:val="30"/>
        </w:rPr>
        <w:t>1</w:t>
      </w:r>
      <w:r>
        <w:rPr>
          <w:rFonts w:hint="eastAsia"/>
          <w:sz w:val="30"/>
          <w:szCs w:val="30"/>
        </w:rPr>
        <w:t>.</w:t>
      </w:r>
      <w:r>
        <w:rPr>
          <w:sz w:val="30"/>
          <w:szCs w:val="30"/>
        </w:rPr>
        <w:t>2</w:t>
      </w:r>
      <w:bookmarkEnd w:id="20"/>
      <w:bookmarkEnd w:id="21"/>
      <w:bookmarkEnd w:id="22"/>
      <w:bookmarkEnd w:id="23"/>
      <w:bookmarkEnd w:id="24"/>
      <w:bookmarkEnd w:id="25"/>
      <w:bookmarkEnd w:id="26"/>
      <w:bookmarkEnd w:id="27"/>
      <w:bookmarkEnd w:id="28"/>
      <w:r>
        <w:rPr>
          <w:sz w:val="30"/>
          <w:szCs w:val="30"/>
        </w:rPr>
        <w:t xml:space="preserve"> 国内外研究现状</w:t>
      </w:r>
      <w:bookmarkEnd w:id="29"/>
    </w:p>
    <w:p>
      <w:pPr>
        <w:pStyle w:val="4"/>
        <w:rPr>
          <w:sz w:val="28"/>
          <w:szCs w:val="28"/>
        </w:rPr>
      </w:pPr>
      <w:bookmarkStart w:id="33" w:name="_Toc410211485"/>
      <w:bookmarkStart w:id="34" w:name="_Toc410226943"/>
      <w:bookmarkStart w:id="35" w:name="_Toc410207947"/>
      <w:bookmarkStart w:id="36" w:name="_Toc410227370"/>
      <w:bookmarkStart w:id="37" w:name="_Toc410218065"/>
      <w:bookmarkStart w:id="38" w:name="_Toc410210570"/>
      <w:bookmarkStart w:id="39" w:name="_Toc410209579"/>
      <w:bookmarkStart w:id="40" w:name="_Toc410226497"/>
      <w:bookmarkStart w:id="41" w:name="_Toc410214069"/>
      <w:bookmarkStart w:id="42" w:name="_Toc19279"/>
      <w:r>
        <w:rPr>
          <w:sz w:val="28"/>
          <w:szCs w:val="28"/>
        </w:rPr>
        <w:t>1</w:t>
      </w:r>
      <w:r>
        <w:rPr>
          <w:rFonts w:hint="eastAsia"/>
          <w:sz w:val="28"/>
          <w:szCs w:val="28"/>
        </w:rPr>
        <w:t>.</w:t>
      </w:r>
      <w:r>
        <w:rPr>
          <w:sz w:val="28"/>
          <w:szCs w:val="28"/>
        </w:rPr>
        <w:t>2</w:t>
      </w:r>
      <w:r>
        <w:rPr>
          <w:rFonts w:hint="eastAsia"/>
          <w:sz w:val="28"/>
          <w:szCs w:val="28"/>
        </w:rPr>
        <w:t>.</w:t>
      </w:r>
      <w:r>
        <w:rPr>
          <w:sz w:val="28"/>
          <w:szCs w:val="28"/>
        </w:rPr>
        <w:t xml:space="preserve">1 </w:t>
      </w:r>
      <w:bookmarkEnd w:id="33"/>
      <w:bookmarkEnd w:id="34"/>
      <w:bookmarkEnd w:id="35"/>
      <w:bookmarkEnd w:id="36"/>
      <w:bookmarkEnd w:id="37"/>
      <w:bookmarkEnd w:id="38"/>
      <w:bookmarkEnd w:id="39"/>
      <w:bookmarkEnd w:id="40"/>
      <w:bookmarkEnd w:id="41"/>
      <w:r>
        <w:rPr>
          <w:sz w:val="28"/>
          <w:szCs w:val="28"/>
        </w:rPr>
        <w:t>国外研究现状</w:t>
      </w:r>
      <w:bookmarkEnd w:id="42"/>
      <w:bookmarkStart w:id="43" w:name="_Toc410226498"/>
      <w:bookmarkStart w:id="44" w:name="_Toc410218066"/>
      <w:bookmarkStart w:id="45" w:name="_Toc410210571"/>
      <w:bookmarkStart w:id="46" w:name="_Toc410226944"/>
      <w:bookmarkStart w:id="47" w:name="_Toc410211486"/>
      <w:bookmarkStart w:id="48" w:name="_Toc410209580"/>
      <w:bookmarkStart w:id="49" w:name="_Toc410214070"/>
      <w:bookmarkStart w:id="50" w:name="_Toc410207948"/>
      <w:bookmarkStart w:id="51" w:name="_Toc410227371"/>
    </w:p>
    <w:p>
      <w:pPr>
        <w:ind w:firstLine="480" w:firstLineChars="200"/>
      </w:pPr>
      <w:r>
        <w:rPr>
          <w:rFonts w:hint="eastAsia"/>
        </w:rPr>
        <w:t>语言识别研究始于20世纪50年代，当时该标志在Hidden Markov模型中成功地用于语音识别。在20世纪80年代，krysteva模型被开发出来，在语言识别中成功地应用了人工神经网络。语言识别是将人的语音信号转化为文本或指令的过程，语言识别作为语言研究的对象，包括计算机技术、人工智能、数字信号处理、图像识别、声学和认知科学。</w:t>
      </w:r>
      <w:r>
        <w:rPr>
          <w:rFonts w:cs="Times New Roman"/>
          <w:bCs/>
          <w:vertAlign w:val="superscript"/>
        </w:rPr>
        <w:t>[</w:t>
      </w:r>
      <w:r>
        <w:rPr>
          <w:rFonts w:hint="eastAsia" w:cs="Times New Roman"/>
          <w:bCs/>
          <w:vertAlign w:val="superscript"/>
        </w:rPr>
        <w:t>12-14</w:t>
      </w:r>
      <w:r>
        <w:rPr>
          <w:rFonts w:cs="Times New Roman"/>
          <w:bCs/>
          <w:vertAlign w:val="superscript"/>
        </w:rPr>
        <w:t>]</w:t>
      </w:r>
      <w:r>
        <w:rPr>
          <w:rFonts w:hint="eastAsia"/>
        </w:rPr>
        <w:t>。</w:t>
      </w:r>
    </w:p>
    <w:p>
      <w:pPr>
        <w:ind w:firstLine="480" w:firstLineChars="200"/>
      </w:pPr>
      <w:r>
        <w:rPr>
          <w:rFonts w:hint="eastAsia"/>
        </w:rPr>
        <w:t>在近几十年语音识别的研究发展中，1991-1997年的整体发展主要分为三个层面，其中英语语言的识别技术已经相对成熟，有一定的经验，能够在连续语音识别方面以及音素识别方面达到较高水平。隐马尔可夫模型经过屡次改进已成为有力工具，可以建立拥有高性能的系统，不需要对知识本身进行细微上的理解，如同人类能够通过自己的感知以及本身拥有的知识储备，在大脑中进行一系列想象推理后。便可以做出决定，并且在这阶段中不断积累经验。此外语音识别与自然语言的结合，也是当前大多数专家达成的共识，也同样是当前的大趋势。</w:t>
      </w:r>
      <w:r>
        <w:rPr>
          <w:rFonts w:cs="Times New Roman"/>
          <w:bCs/>
          <w:vertAlign w:val="superscript"/>
        </w:rPr>
        <w:t xml:space="preserve"> [</w:t>
      </w:r>
      <w:r>
        <w:rPr>
          <w:rFonts w:hint="eastAsia" w:cs="Times New Roman"/>
          <w:bCs/>
          <w:vertAlign w:val="superscript"/>
        </w:rPr>
        <w:t>15</w:t>
      </w:r>
      <w:r>
        <w:rPr>
          <w:rFonts w:cs="Times New Roman"/>
          <w:bCs/>
          <w:vertAlign w:val="superscript"/>
        </w:rPr>
        <w:t>]</w:t>
      </w:r>
      <w:r>
        <w:rPr>
          <w:rFonts w:hint="eastAsia"/>
        </w:rPr>
        <w:t>。</w:t>
      </w:r>
    </w:p>
    <w:p>
      <w:pPr>
        <w:ind w:firstLine="480" w:firstLineChars="200"/>
        <w:rPr>
          <w:rFonts w:hint="eastAsia"/>
        </w:rPr>
      </w:pPr>
      <w:r>
        <w:rPr>
          <w:rFonts w:hint="eastAsia"/>
        </w:rPr>
        <w:t>在商用语言识别中，一谈到语音识别就无法避开Nuance公司，全球五分之四的语音识别技术都使用Nuance公司识别引擎技术，其识别技术的中能够识别5</w:t>
      </w:r>
      <w:r>
        <w:t>0</w:t>
      </w:r>
      <w:r>
        <w:rPr>
          <w:rFonts w:hint="eastAsia"/>
        </w:rPr>
        <w:t>种以上的语言，且其用户量巨大，达到2</w:t>
      </w:r>
      <w:r>
        <w:t>0</w:t>
      </w:r>
      <w:r>
        <w:rPr>
          <w:rFonts w:hint="eastAsia"/>
        </w:rPr>
        <w:t>亿之多，覆盖了金融以及电信等行业。Nuance公司是全球最大的语言技术公司，其拥有的语言技术专利也是全球最多的，许多航空公司以及顶级银行的汽车呼叫系统中也使用了其语言识别引擎技术。此外苹果公司也在语音识别及应用方面拥有一定技术成果，如ios系统中的Siri，该技术是苹果于2</w:t>
      </w:r>
      <w:r>
        <w:t>010</w:t>
      </w:r>
      <w:r>
        <w:rPr>
          <w:rFonts w:hint="eastAsia"/>
        </w:rPr>
        <w:t>年收购siriinc后，再于2</w:t>
      </w:r>
      <w:r>
        <w:t>011</w:t>
      </w:r>
      <w:r>
        <w:rPr>
          <w:rFonts w:hint="eastAsia"/>
        </w:rPr>
        <w:t>年将此技术投入iphone4s中，此后便发布了Siri语音助手；siriinc公司成立于2</w:t>
      </w:r>
      <w:r>
        <w:t>007</w:t>
      </w:r>
      <w:r>
        <w:rPr>
          <w:rFonts w:hint="eastAsia"/>
        </w:rPr>
        <w:t>年，其CALO人工智能项目就是Siri的前身，Siri刚出来时，其语音识别经验不足导致诸多用户在最开始都在投诉用户体验极差，因此在2</w:t>
      </w:r>
      <w:r>
        <w:t>013</w:t>
      </w:r>
      <w:r>
        <w:rPr>
          <w:rFonts w:hint="eastAsia"/>
        </w:rPr>
        <w:t>年，苹果收购了Novaris technologies语音识别公司，其公司的语音识别技术能够对整个句子进行识别，用超过2.45亿个句子来对整个需要识别的句子进行上下文理解，具有相当的困难程度。此次收购使得苹果公司的Siri得到了相当大的提高，但还不够完美，于是苹果又于2</w:t>
      </w:r>
      <w:r>
        <w:t>015</w:t>
      </w:r>
      <w:r>
        <w:rPr>
          <w:rFonts w:hint="eastAsia"/>
        </w:rPr>
        <w:t>年收购了语音技术初创公司vocaliq。该公司开发的AI软件让电脑与用户之间的对话更加自然，并且该公司还使用了机器学习开发虚拟助理，将其技术应用于便携式设备和家庭网络中</w:t>
      </w:r>
      <w:r>
        <w:rPr>
          <w:rFonts w:cs="Times New Roman"/>
          <w:bCs/>
          <w:vertAlign w:val="superscript"/>
        </w:rPr>
        <w:t>[</w:t>
      </w:r>
      <w:r>
        <w:rPr>
          <w:rFonts w:hint="eastAsia" w:cs="Times New Roman"/>
          <w:bCs/>
          <w:vertAlign w:val="superscript"/>
        </w:rPr>
        <w:t>16-18</w:t>
      </w:r>
      <w:r>
        <w:rPr>
          <w:rFonts w:cs="Times New Roman"/>
          <w:bCs/>
          <w:vertAlign w:val="superscript"/>
        </w:rPr>
        <w:t>]</w:t>
      </w:r>
      <w:r>
        <w:t>。</w:t>
      </w:r>
    </w:p>
    <w:p>
      <w:pPr>
        <w:ind w:firstLine="480" w:firstLineChars="200"/>
        <w:rPr>
          <w:rFonts w:hint="eastAsia"/>
        </w:rPr>
      </w:pPr>
      <w:r>
        <w:rPr>
          <w:rFonts w:hint="eastAsia"/>
        </w:rPr>
        <w:t>总体来说，国外在语言识别方面的研究还没有一款即有语音识别和分析又有根据分析结果来做出智能行为，用来帮助用户了解自己本身并帮助用户来调节其情绪的系统。</w:t>
      </w:r>
    </w:p>
    <w:p>
      <w:pPr>
        <w:pStyle w:val="4"/>
        <w:rPr>
          <w:sz w:val="28"/>
          <w:szCs w:val="28"/>
        </w:rPr>
      </w:pPr>
      <w:bookmarkStart w:id="52" w:name="_Toc27574"/>
      <w:r>
        <w:rPr>
          <w:sz w:val="28"/>
          <w:szCs w:val="28"/>
        </w:rPr>
        <w:t>1</w:t>
      </w:r>
      <w:r>
        <w:rPr>
          <w:rFonts w:hint="eastAsia"/>
          <w:sz w:val="28"/>
          <w:szCs w:val="28"/>
        </w:rPr>
        <w:t>.</w:t>
      </w:r>
      <w:r>
        <w:rPr>
          <w:sz w:val="28"/>
          <w:szCs w:val="28"/>
        </w:rPr>
        <w:t>2</w:t>
      </w:r>
      <w:r>
        <w:rPr>
          <w:rFonts w:hint="eastAsia"/>
          <w:sz w:val="28"/>
          <w:szCs w:val="28"/>
        </w:rPr>
        <w:t>.</w:t>
      </w:r>
      <w:r>
        <w:rPr>
          <w:sz w:val="28"/>
          <w:szCs w:val="28"/>
        </w:rPr>
        <w:t>2</w:t>
      </w:r>
      <w:bookmarkEnd w:id="43"/>
      <w:bookmarkEnd w:id="44"/>
      <w:bookmarkEnd w:id="45"/>
      <w:bookmarkEnd w:id="46"/>
      <w:bookmarkEnd w:id="47"/>
      <w:bookmarkEnd w:id="48"/>
      <w:bookmarkEnd w:id="49"/>
      <w:bookmarkEnd w:id="50"/>
      <w:bookmarkEnd w:id="51"/>
      <w:r>
        <w:rPr>
          <w:rFonts w:hint="eastAsia"/>
          <w:sz w:val="28"/>
          <w:szCs w:val="28"/>
        </w:rPr>
        <w:t xml:space="preserve"> </w:t>
      </w:r>
      <w:r>
        <w:rPr>
          <w:sz w:val="28"/>
          <w:szCs w:val="28"/>
        </w:rPr>
        <w:t>国内研究现状</w:t>
      </w:r>
      <w:bookmarkEnd w:id="52"/>
    </w:p>
    <w:p>
      <w:pPr>
        <w:ind w:firstLine="472"/>
        <w:rPr>
          <w:rFonts w:ascii="宋体" w:hAnsi="宋体"/>
        </w:rPr>
      </w:pPr>
      <w:r>
        <w:rPr>
          <w:rFonts w:ascii="宋体" w:hAnsi="宋体"/>
        </w:rPr>
        <w:t>近几年来</w:t>
      </w:r>
      <w:r>
        <w:rPr>
          <w:rFonts w:hint="eastAsia" w:ascii="宋体" w:hAnsi="宋体"/>
        </w:rPr>
        <w:t>，</w:t>
      </w:r>
      <w:r>
        <w:rPr>
          <w:rFonts w:ascii="宋体" w:hAnsi="宋体"/>
        </w:rPr>
        <w:t>语音技术发展迅猛</w:t>
      </w:r>
      <w:r>
        <w:rPr>
          <w:rFonts w:hint="eastAsia" w:ascii="宋体" w:hAnsi="宋体"/>
        </w:rPr>
        <w:t>，</w:t>
      </w:r>
      <w:r>
        <w:rPr>
          <w:rFonts w:ascii="宋体" w:hAnsi="宋体"/>
        </w:rPr>
        <w:t>国内的语音技术研究基本同步</w:t>
      </w:r>
      <w:r>
        <w:rPr>
          <w:rFonts w:hint="eastAsia" w:ascii="宋体" w:hAnsi="宋体"/>
        </w:rPr>
        <w:t>。</w:t>
      </w:r>
      <w:r>
        <w:rPr>
          <w:rFonts w:ascii="宋体" w:hAnsi="宋体"/>
        </w:rPr>
        <w:t>科大讯飞</w:t>
      </w:r>
      <w:r>
        <w:rPr>
          <w:rFonts w:hint="eastAsia" w:ascii="宋体" w:hAnsi="宋体"/>
        </w:rPr>
        <w:t>，</w:t>
      </w:r>
      <w:r>
        <w:rPr>
          <w:rFonts w:ascii="宋体" w:hAnsi="宋体"/>
        </w:rPr>
        <w:t xml:space="preserve">捷通华声 </w:t>
      </w:r>
      <w:r>
        <w:rPr>
          <w:rFonts w:hint="eastAsia" w:ascii="宋体" w:hAnsi="宋体"/>
        </w:rPr>
        <w:t>，</w:t>
      </w:r>
      <w:r>
        <w:rPr>
          <w:rFonts w:ascii="宋体" w:hAnsi="宋体"/>
        </w:rPr>
        <w:t>中科信利等语音企业相继成立</w:t>
      </w:r>
      <w:r>
        <w:rPr>
          <w:rFonts w:cs="Times New Roman"/>
          <w:bCs/>
          <w:vertAlign w:val="superscript"/>
        </w:rPr>
        <w:t>[</w:t>
      </w:r>
      <w:r>
        <w:rPr>
          <w:rFonts w:hint="eastAsia" w:cs="Times New Roman"/>
          <w:bCs/>
          <w:vertAlign w:val="superscript"/>
        </w:rPr>
        <w:t>19</w:t>
      </w:r>
      <w:r>
        <w:rPr>
          <w:rFonts w:cs="Times New Roman"/>
          <w:bCs/>
          <w:vertAlign w:val="superscript"/>
        </w:rPr>
        <w:t>]</w:t>
      </w:r>
      <w:r>
        <w:rPr>
          <w:rFonts w:ascii="宋体" w:hAnsi="宋体"/>
        </w:rPr>
        <w:t xml:space="preserve">。 </w:t>
      </w:r>
    </w:p>
    <w:p>
      <w:pPr>
        <w:ind w:firstLine="472"/>
        <w:rPr>
          <w:rFonts w:cs="Times New Roman"/>
        </w:rPr>
      </w:pPr>
      <w:r>
        <w:rPr>
          <w:rFonts w:hint="eastAsia" w:cs="Times New Roman"/>
        </w:rPr>
        <w:t>在商业发展中，国内在语音识别上的研究与国外发达国家相比相对滞后，也有许多企业注意到了这方面的滞后情况，进而投入研究。科大讯飞就是其中之一，也是中国最具影响力的语音技术公司，于1</w:t>
      </w:r>
      <w:r>
        <w:rPr>
          <w:rFonts w:cs="Times New Roman"/>
        </w:rPr>
        <w:t>999</w:t>
      </w:r>
      <w:r>
        <w:rPr>
          <w:rFonts w:hint="eastAsia" w:cs="Times New Roman"/>
        </w:rPr>
        <w:t>年底成立，其依托中国科技大学的语音处理技术和国家的大力支持迅速发展，于2</w:t>
      </w:r>
      <w:r>
        <w:rPr>
          <w:rFonts w:cs="Times New Roman"/>
        </w:rPr>
        <w:t>008</w:t>
      </w:r>
      <w:r>
        <w:rPr>
          <w:rFonts w:hint="eastAsia" w:cs="Times New Roman"/>
        </w:rPr>
        <w:t>年上市，市值达到5</w:t>
      </w:r>
      <w:r>
        <w:rPr>
          <w:rFonts w:cs="Times New Roman"/>
        </w:rPr>
        <w:t>00</w:t>
      </w:r>
      <w:r>
        <w:rPr>
          <w:rFonts w:hint="eastAsia" w:cs="Times New Roman"/>
        </w:rPr>
        <w:t>亿之多，根据2014年语音产业联盟的数据调查可知，其市场份额达到了6</w:t>
      </w:r>
      <w:r>
        <w:rPr>
          <w:rFonts w:cs="Times New Roman"/>
        </w:rPr>
        <w:t>0</w:t>
      </w:r>
      <w:r>
        <w:rPr>
          <w:rFonts w:hint="eastAsia" w:cs="Times New Roman"/>
        </w:rPr>
        <w:t>%以上，这无疑可以说明科大讯飞在中国语言技术方面的地位，并且该公司于2</w:t>
      </w:r>
      <w:r>
        <w:rPr>
          <w:rFonts w:cs="Times New Roman"/>
        </w:rPr>
        <w:t>013</w:t>
      </w:r>
      <w:r>
        <w:rPr>
          <w:rFonts w:hint="eastAsia" w:cs="Times New Roman"/>
        </w:rPr>
        <w:t>年前后收购了诸多语言评估公司，其中包括启明科技等，在收购后，现在各省都使用讯飞的语音识别引擎进行口试，因此占据了考试中相当高的地位，学校和家长也愿意为此买单，这种局面很难突破，所以很难突破其霸权。</w:t>
      </w:r>
    </w:p>
    <w:p>
      <w:pPr>
        <w:ind w:firstLine="472"/>
        <w:rPr>
          <w:rFonts w:cs="Times New Roman"/>
        </w:rPr>
      </w:pPr>
      <w:r>
        <w:rPr>
          <w:rFonts w:hint="eastAsia" w:cs="Times New Roman"/>
        </w:rPr>
        <w:t>此外百度也注意到了语言识别发展的重要性，在2</w:t>
      </w:r>
      <w:r>
        <w:rPr>
          <w:rFonts w:cs="Times New Roman"/>
        </w:rPr>
        <w:t>010</w:t>
      </w:r>
      <w:r>
        <w:rPr>
          <w:rFonts w:hint="eastAsia" w:cs="Times New Roman"/>
        </w:rPr>
        <w:t>年，它曾与中科院声学研究所合作研发语言识别技术，而后在2</w:t>
      </w:r>
      <w:r>
        <w:rPr>
          <w:rFonts w:cs="Times New Roman"/>
        </w:rPr>
        <w:t>014</w:t>
      </w:r>
      <w:r>
        <w:rPr>
          <w:rFonts w:hint="eastAsia" w:cs="Times New Roman"/>
        </w:rPr>
        <w:t>年，著名的人工智能大师吴恩达加入团队后，其语音识别技术才得到一定的发展，市场份额达到了1</w:t>
      </w:r>
      <w:r>
        <w:rPr>
          <w:rFonts w:cs="Times New Roman"/>
        </w:rPr>
        <w:t>3</w:t>
      </w:r>
      <w:r>
        <w:rPr>
          <w:rFonts w:hint="eastAsia" w:cs="Times New Roman"/>
        </w:rPr>
        <w:t>%左右，其技术也在不断向科大讯飞靠近。</w:t>
      </w:r>
    </w:p>
    <w:p>
      <w:pPr>
        <w:ind w:firstLine="472"/>
        <w:rPr>
          <w:rFonts w:cs="Times New Roman"/>
        </w:rPr>
      </w:pPr>
      <w:r>
        <w:rPr>
          <w:rFonts w:hint="eastAsia" w:cs="Times New Roman"/>
        </w:rPr>
        <w:t>此外，在2</w:t>
      </w:r>
      <w:r>
        <w:rPr>
          <w:rFonts w:cs="Times New Roman"/>
        </w:rPr>
        <w:t>000</w:t>
      </w:r>
      <w:r>
        <w:rPr>
          <w:rFonts w:hint="eastAsia" w:cs="Times New Roman"/>
        </w:rPr>
        <w:t>年左右，捷通华声和中科信利两家公司也相继创立。捷通华声邀请了中科院声学研究所的吕士楠，技术力量雄厚。在他创作的第一阶段，为母语学习产业培养了一大批人才，在产业中发挥了重要作用，中科院声学研究所的人才对本土语言识别产业的发展至关重要，我们称之为声学系，在市场中，这两家公司已经远远落后于科大讯飞，而在产业化的市场背景下，中科新力实际上已经不再参与市场运作，捷通华声也因南大电子“娇娇”机器人造假而被推上风口浪尖，使其负面影响剧增。声学公司不同于其他行业，技术是其发展的基础。</w:t>
      </w:r>
    </w:p>
    <w:p>
      <w:pPr>
        <w:ind w:firstLine="472"/>
        <w:rPr>
          <w:rFonts w:hint="default" w:eastAsia="宋体" w:cs="Times New Roman"/>
          <w:lang w:val="en-US" w:eastAsia="zh-CN"/>
        </w:rPr>
      </w:pPr>
      <w:r>
        <w:rPr>
          <w:rFonts w:hint="eastAsia" w:ascii="宋体" w:hAnsi="宋体" w:eastAsia="宋体" w:cs="宋体"/>
          <w:sz w:val="24"/>
          <w:szCs w:val="24"/>
          <w:lang w:val="en-US" w:eastAsia="zh-CN"/>
        </w:rPr>
        <w:t>一般来说，中国企业的科学家在这一技术领域保留了大量的专利。无论是核技术还是下游技术，我国申请人的专利申请数量都比较丰富，其次，我国语音识别技术的应用已经渗透和延伸到各个行业的应用范围。与早期发展的语音识别技术不同，现在的语音识别技术通过与不同领域的应用工具相结合，加快不同行业的发展速度，推动自动化和智能化进程，增强了这一领域的用户体验和智能化</w:t>
      </w:r>
      <w:r>
        <w:rPr>
          <w:rFonts w:cs="Times New Roman"/>
          <w:bCs/>
          <w:vertAlign w:val="superscript"/>
        </w:rPr>
        <w:t>[</w:t>
      </w:r>
      <w:r>
        <w:rPr>
          <w:rFonts w:hint="eastAsia" w:cs="Times New Roman"/>
          <w:bCs/>
          <w:vertAlign w:val="superscript"/>
          <w:lang w:val="en-US" w:eastAsia="zh-CN"/>
        </w:rPr>
        <w:t>20</w:t>
      </w:r>
      <w:r>
        <w:rPr>
          <w:rFonts w:cs="Times New Roman"/>
          <w:bCs/>
          <w:vertAlign w:val="superscript"/>
        </w:rPr>
        <w:t>]</w:t>
      </w:r>
      <w:r>
        <w:rPr>
          <w:rFonts w:ascii="宋体" w:hAnsi="宋体" w:eastAsia="宋体" w:cs="宋体"/>
          <w:sz w:val="24"/>
          <w:szCs w:val="24"/>
        </w:rPr>
        <w:t>。</w:t>
      </w:r>
      <w:r>
        <w:rPr>
          <w:rFonts w:hint="eastAsia" w:eastAsia="宋体" w:cs="Times New Roman"/>
          <w:lang w:val="en-US" w:eastAsia="zh-CN"/>
        </w:rPr>
        <w:t>不管是理论学术的研究还是具体的商用项目，国内的情况都已经很接近国外先进水平。</w:t>
      </w:r>
    </w:p>
    <w:p>
      <w:pPr>
        <w:ind w:firstLine="472"/>
        <w:rPr>
          <w:rFonts w:hint="eastAsia" w:ascii="Arial" w:hAnsi="Arial" w:eastAsia="Arial" w:cs="Arial"/>
          <w:i w:val="0"/>
          <w:iCs w:val="0"/>
          <w:caps w:val="0"/>
          <w:color w:val="191919"/>
          <w:spacing w:val="0"/>
          <w:sz w:val="19"/>
          <w:szCs w:val="19"/>
          <w:shd w:val="clear" w:color="auto" w:fill="FFFFFF"/>
        </w:rPr>
      </w:pPr>
    </w:p>
    <w:p>
      <w:pPr>
        <w:pStyle w:val="3"/>
        <w:rPr>
          <w:sz w:val="30"/>
          <w:szCs w:val="30"/>
        </w:rPr>
      </w:pPr>
      <w:bookmarkStart w:id="53" w:name="_Toc2626"/>
      <w:r>
        <w:rPr>
          <w:sz w:val="30"/>
          <w:szCs w:val="30"/>
        </w:rPr>
        <w:t>1</w:t>
      </w:r>
      <w:r>
        <w:rPr>
          <w:rFonts w:hint="eastAsia"/>
          <w:sz w:val="30"/>
          <w:szCs w:val="30"/>
          <w:lang w:val="en-US" w:eastAsia="zh-CN"/>
        </w:rPr>
        <w:t>.</w:t>
      </w:r>
      <w:r>
        <w:rPr>
          <w:sz w:val="30"/>
          <w:szCs w:val="30"/>
        </w:rPr>
        <w:t xml:space="preserve">3 </w:t>
      </w:r>
      <w:bookmarkEnd w:id="30"/>
      <w:bookmarkEnd w:id="31"/>
      <w:bookmarkEnd w:id="32"/>
      <w:r>
        <w:rPr>
          <w:sz w:val="30"/>
          <w:szCs w:val="30"/>
        </w:rPr>
        <w:t>主要内容和工作安排</w:t>
      </w:r>
      <w:bookmarkEnd w:id="53"/>
    </w:p>
    <w:p>
      <w:pPr>
        <w:ind w:firstLine="472"/>
        <w:rPr>
          <w:rFonts w:hint="eastAsia" w:ascii="宋体" w:hAnsi="宋体"/>
          <w:lang w:eastAsia="zh-CN"/>
        </w:rPr>
      </w:pPr>
      <w:bookmarkStart w:id="54" w:name="_Toc410227374"/>
      <w:bookmarkStart w:id="55" w:name="_Toc410226947"/>
      <w:bookmarkStart w:id="56" w:name="_Toc410226501"/>
      <w:r>
        <w:rPr>
          <w:rFonts w:hint="eastAsia" w:cs="Times New Roman"/>
        </w:rPr>
        <w:t>本文需解决的实际问题为对</w:t>
      </w:r>
      <w:r>
        <w:rPr>
          <w:rFonts w:hint="eastAsia" w:eastAsia="宋体" w:cs="Times New Roman"/>
        </w:rPr>
        <w:t>基于智能语音识别与分析的情绪管理系统进行设计，将基于功能要求，</w:t>
      </w:r>
      <w:r>
        <w:rPr>
          <w:rFonts w:ascii="宋体" w:hAnsi="宋体"/>
        </w:rPr>
        <w:t>主要包括</w:t>
      </w:r>
      <w:r>
        <w:rPr>
          <w:rFonts w:hint="eastAsia" w:ascii="宋体" w:hAnsi="宋体"/>
        </w:rPr>
        <w:t>感知层语音</w:t>
      </w:r>
      <w:r>
        <w:rPr>
          <w:rFonts w:ascii="宋体" w:hAnsi="宋体"/>
        </w:rPr>
        <w:t>采集</w:t>
      </w:r>
      <w:r>
        <w:rPr>
          <w:rFonts w:hint="eastAsia" w:ascii="宋体" w:hAnsi="宋体"/>
        </w:rPr>
        <w:t>转存与发送</w:t>
      </w:r>
      <w:r>
        <w:rPr>
          <w:rFonts w:ascii="宋体" w:hAnsi="宋体"/>
        </w:rPr>
        <w:t>、</w:t>
      </w:r>
      <w:r>
        <w:rPr>
          <w:rFonts w:hint="eastAsia" w:ascii="宋体" w:hAnsi="宋体"/>
        </w:rPr>
        <w:t>服务端数据的接收与分析，</w:t>
      </w:r>
      <w:r>
        <w:rPr>
          <w:rFonts w:ascii="宋体" w:hAnsi="宋体"/>
        </w:rPr>
        <w:t>客户终端</w:t>
      </w:r>
      <w:r>
        <w:rPr>
          <w:rFonts w:hint="eastAsia" w:ascii="宋体" w:hAnsi="宋体"/>
        </w:rPr>
        <w:t>展示与设置</w:t>
      </w:r>
      <w:r>
        <w:rPr>
          <w:rFonts w:ascii="宋体" w:hAnsi="宋体"/>
        </w:rPr>
        <w:t>三个部分</w:t>
      </w:r>
      <w:r>
        <w:rPr>
          <w:rFonts w:hint="eastAsia" w:ascii="宋体" w:hAnsi="宋体"/>
        </w:rPr>
        <w:t>。</w:t>
      </w:r>
    </w:p>
    <w:p>
      <w:pPr>
        <w:ind w:firstLine="472"/>
        <w:rPr>
          <w:rFonts w:hint="eastAsia" w:cs="Times New Roman"/>
        </w:rPr>
      </w:pPr>
      <w:r>
        <w:rPr>
          <w:rFonts w:hint="eastAsia" w:eastAsia="宋体" w:cs="Times New Roman"/>
        </w:rPr>
        <w:t>结合</w:t>
      </w:r>
      <w:r>
        <w:rPr>
          <w:rFonts w:hint="eastAsia" w:eastAsia="宋体" w:cs="Times New Roman"/>
          <w:lang w:val="en-US" w:eastAsia="zh-CN"/>
        </w:rPr>
        <w:t>单片机，</w:t>
      </w:r>
      <w:r>
        <w:rPr>
          <w:rFonts w:hint="eastAsia" w:eastAsia="宋体" w:cs="Times New Roman"/>
        </w:rPr>
        <w:t>无线通信</w:t>
      </w:r>
      <w:r>
        <w:rPr>
          <w:rFonts w:hint="eastAsia" w:eastAsia="宋体" w:cs="Times New Roman"/>
          <w:lang w:eastAsia="zh-CN"/>
        </w:rPr>
        <w:t>，</w:t>
      </w:r>
      <w:r>
        <w:rPr>
          <w:rFonts w:hint="eastAsia" w:eastAsia="宋体" w:cs="Times New Roman"/>
          <w:lang w:val="en-US" w:eastAsia="zh-CN"/>
        </w:rPr>
        <w:t>音频采集，语音识别</w:t>
      </w:r>
      <w:r>
        <w:rPr>
          <w:rFonts w:hint="eastAsia" w:eastAsia="宋体" w:cs="Times New Roman"/>
        </w:rPr>
        <w:t>相关原理，对</w:t>
      </w:r>
      <w:r>
        <w:rPr>
          <w:rFonts w:hint="eastAsia" w:eastAsia="宋体" w:cs="Times New Roman"/>
          <w:lang w:val="en-US" w:eastAsia="zh-CN"/>
        </w:rPr>
        <w:t>三个</w:t>
      </w:r>
      <w:r>
        <w:rPr>
          <w:rFonts w:hint="eastAsia" w:eastAsia="宋体" w:cs="Times New Roman"/>
        </w:rPr>
        <w:t>部分进行可行的技术设计方案，</w:t>
      </w:r>
      <w:r>
        <w:rPr>
          <w:rFonts w:hint="eastAsia" w:eastAsia="宋体" w:cs="Times New Roman"/>
          <w:lang w:val="en-US" w:eastAsia="zh-CN"/>
        </w:rPr>
        <w:t>分开模块设计</w:t>
      </w:r>
      <w:r>
        <w:rPr>
          <w:rFonts w:hint="eastAsia" w:cs="Times New Roman"/>
        </w:rPr>
        <w:t>，择取当中最优的</w:t>
      </w:r>
      <w:r>
        <w:rPr>
          <w:rFonts w:hint="eastAsia" w:cs="Times New Roman"/>
          <w:lang w:val="en-US" w:eastAsia="zh-CN"/>
        </w:rPr>
        <w:t>组合</w:t>
      </w:r>
      <w:r>
        <w:rPr>
          <w:rFonts w:hint="eastAsia" w:cs="Times New Roman"/>
        </w:rPr>
        <w:t>方案，总体设计完毕后，开始硬件选型及</w:t>
      </w:r>
      <w:r>
        <w:rPr>
          <w:rFonts w:hint="eastAsia" w:cs="Times New Roman"/>
          <w:lang w:val="en-US" w:eastAsia="zh-CN"/>
        </w:rPr>
        <w:t>搭建</w:t>
      </w:r>
      <w:r>
        <w:rPr>
          <w:rFonts w:hint="eastAsia" w:cs="Times New Roman"/>
        </w:rPr>
        <w:t>，进行软件开发，</w:t>
      </w:r>
      <w:r>
        <w:rPr>
          <w:rFonts w:hint="eastAsia" w:cs="Times New Roman"/>
          <w:lang w:val="en-US" w:eastAsia="zh-CN"/>
        </w:rPr>
        <w:t>并说明相关功能实现逻辑，调试情况，目标功能，最终完成设计</w:t>
      </w:r>
      <w:r>
        <w:rPr>
          <w:rFonts w:hint="eastAsia" w:cs="Times New Roman"/>
        </w:rPr>
        <w:t>。本文包括7个章节，</w:t>
      </w:r>
      <w:r>
        <w:rPr>
          <w:color w:val="333333"/>
          <w:shd w:val="clear" w:color="auto" w:fill="FFFFFF"/>
        </w:rPr>
        <w:t>内容</w:t>
      </w:r>
      <w:r>
        <w:rPr>
          <w:rFonts w:hint="eastAsia"/>
          <w:color w:val="333333"/>
          <w:shd w:val="clear" w:color="auto" w:fill="FFFFFF"/>
        </w:rPr>
        <w:t>主体</w:t>
      </w:r>
      <w:r>
        <w:rPr>
          <w:color w:val="333333"/>
          <w:shd w:val="clear" w:color="auto" w:fill="FFFFFF"/>
        </w:rPr>
        <w:t>结构安排</w:t>
      </w:r>
      <w:r>
        <w:rPr>
          <w:rFonts w:hint="eastAsia" w:cs="Times New Roman"/>
        </w:rPr>
        <w:t>如下：</w:t>
      </w:r>
    </w:p>
    <w:p>
      <w:pPr>
        <w:pStyle w:val="10"/>
        <w:spacing w:line="360" w:lineRule="auto"/>
        <w:ind w:firstLine="480"/>
        <w:rPr>
          <w:rFonts w:ascii="Times New Roman" w:hAnsi="Times New Roman"/>
          <w:color w:val="000000"/>
          <w:kern w:val="0"/>
          <w:sz w:val="24"/>
          <w:szCs w:val="24"/>
          <w:shd w:val="clear" w:color="auto" w:fill="FFFFFF"/>
        </w:rPr>
      </w:pPr>
      <w:r>
        <w:rPr>
          <w:rFonts w:ascii="Times New Roman" w:hAnsi="Times New Roman"/>
          <w:color w:val="333333"/>
          <w:kern w:val="0"/>
          <w:sz w:val="24"/>
          <w:szCs w:val="24"/>
          <w:shd w:val="clear" w:color="auto" w:fill="FFFFFF"/>
        </w:rPr>
        <w:t>第1章为引言，</w:t>
      </w:r>
      <w:r>
        <w:rPr>
          <w:rFonts w:ascii="Times New Roman" w:hAnsi="Times New Roman"/>
          <w:color w:val="000000"/>
          <w:kern w:val="0"/>
          <w:sz w:val="24"/>
          <w:szCs w:val="24"/>
          <w:shd w:val="clear" w:color="auto" w:fill="FFFFFF"/>
        </w:rPr>
        <w:t>通过查阅</w:t>
      </w:r>
      <w:r>
        <w:rPr>
          <w:rFonts w:hint="eastAsia" w:ascii="Times New Roman" w:hAnsi="Times New Roman"/>
          <w:color w:val="000000"/>
          <w:kern w:val="0"/>
          <w:sz w:val="24"/>
          <w:szCs w:val="24"/>
          <w:shd w:val="clear" w:color="auto" w:fill="FFFFFF"/>
        </w:rPr>
        <w:t>参考文献以及考察调研，</w:t>
      </w:r>
      <w:r>
        <w:rPr>
          <w:rFonts w:ascii="Times New Roman" w:hAnsi="Times New Roman"/>
          <w:color w:val="000000"/>
          <w:kern w:val="0"/>
          <w:sz w:val="24"/>
          <w:szCs w:val="24"/>
          <w:shd w:val="clear" w:color="auto" w:fill="FFFFFF"/>
        </w:rPr>
        <w:t>来对本</w:t>
      </w:r>
      <w:r>
        <w:rPr>
          <w:rFonts w:hint="eastAsia" w:ascii="Times New Roman" w:hAnsi="Times New Roman"/>
          <w:color w:val="000000"/>
          <w:kern w:val="0"/>
          <w:sz w:val="24"/>
          <w:szCs w:val="24"/>
          <w:shd w:val="clear" w:color="auto" w:fill="FFFFFF"/>
        </w:rPr>
        <w:t>设计</w:t>
      </w:r>
      <w:r>
        <w:rPr>
          <w:rFonts w:hint="eastAsia" w:ascii="Times New Roman" w:hAnsi="Times New Roman"/>
          <w:color w:val="000000"/>
          <w:kern w:val="0"/>
          <w:sz w:val="24"/>
          <w:szCs w:val="24"/>
          <w:shd w:val="clear" w:color="auto" w:fill="FFFFFF"/>
          <w:lang w:val="en-US" w:eastAsia="zh-CN"/>
        </w:rPr>
        <w:t>相关技术</w:t>
      </w:r>
      <w:r>
        <w:rPr>
          <w:rFonts w:hint="eastAsia" w:ascii="Times New Roman" w:hAnsi="Times New Roman"/>
          <w:color w:val="000000"/>
          <w:kern w:val="0"/>
          <w:sz w:val="24"/>
          <w:szCs w:val="24"/>
          <w:shd w:val="clear" w:color="auto" w:fill="FFFFFF"/>
        </w:rPr>
        <w:t>的国内外研究背景、</w:t>
      </w:r>
      <w:r>
        <w:rPr>
          <w:rFonts w:ascii="Times New Roman" w:hAnsi="Times New Roman"/>
          <w:color w:val="000000"/>
          <w:kern w:val="0"/>
          <w:sz w:val="24"/>
          <w:szCs w:val="24"/>
          <w:shd w:val="clear" w:color="auto" w:fill="FFFFFF"/>
        </w:rPr>
        <w:t>研究目的和意义</w:t>
      </w:r>
      <w:r>
        <w:rPr>
          <w:rFonts w:hint="eastAsia" w:ascii="Times New Roman" w:hAnsi="Times New Roman"/>
          <w:color w:val="000000"/>
          <w:kern w:val="0"/>
          <w:sz w:val="24"/>
          <w:szCs w:val="24"/>
          <w:shd w:val="clear" w:color="auto" w:fill="FFFFFF"/>
        </w:rPr>
        <w:t>进行</w:t>
      </w:r>
      <w:r>
        <w:rPr>
          <w:rFonts w:ascii="Times New Roman" w:hAnsi="Times New Roman"/>
          <w:color w:val="000000"/>
          <w:kern w:val="0"/>
          <w:sz w:val="24"/>
          <w:szCs w:val="24"/>
          <w:shd w:val="clear" w:color="auto" w:fill="FFFFFF"/>
        </w:rPr>
        <w:t>详细</w:t>
      </w:r>
      <w:r>
        <w:rPr>
          <w:rFonts w:hint="eastAsia" w:ascii="Times New Roman" w:hAnsi="Times New Roman"/>
          <w:color w:val="000000"/>
          <w:kern w:val="0"/>
          <w:sz w:val="24"/>
          <w:szCs w:val="24"/>
          <w:shd w:val="clear" w:color="auto" w:fill="FFFFFF"/>
        </w:rPr>
        <w:t>说明解释</w:t>
      </w:r>
      <w:r>
        <w:rPr>
          <w:rFonts w:ascii="Times New Roman" w:hAnsi="Times New Roman"/>
          <w:color w:val="000000"/>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第2章是系统</w:t>
      </w:r>
      <w:r>
        <w:rPr>
          <w:rFonts w:hint="eastAsia" w:ascii="Times New Roman" w:hAnsi="Times New Roman"/>
          <w:color w:val="333333"/>
          <w:kern w:val="0"/>
          <w:sz w:val="24"/>
          <w:szCs w:val="24"/>
          <w:shd w:val="clear" w:color="auto" w:fill="FFFFFF"/>
        </w:rPr>
        <w:t>方案论证</w:t>
      </w:r>
      <w:r>
        <w:rPr>
          <w:rFonts w:ascii="Times New Roman" w:hAnsi="Times New Roman"/>
          <w:color w:val="333333"/>
          <w:kern w:val="0"/>
          <w:sz w:val="24"/>
          <w:szCs w:val="24"/>
          <w:shd w:val="clear" w:color="auto" w:fill="FFFFFF"/>
        </w:rPr>
        <w:t>，根据课题</w:t>
      </w:r>
      <w:r>
        <w:rPr>
          <w:rFonts w:hint="eastAsia" w:ascii="Times New Roman" w:hAnsi="Times New Roman"/>
          <w:color w:val="333333"/>
          <w:kern w:val="0"/>
          <w:sz w:val="24"/>
          <w:szCs w:val="24"/>
          <w:shd w:val="clear" w:color="auto" w:fill="FFFFFF"/>
        </w:rPr>
        <w:t>需要以及考虑实际情况如成本等</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对通信技术、硬件选型等进行论证，最终确定采用何种方法来完成本次设计</w:t>
      </w:r>
      <w:r>
        <w:rPr>
          <w:rFonts w:ascii="Times New Roman" w:hAnsi="Times New Roman"/>
          <w:color w:val="333333"/>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第3章是系统总体方案设计，根据</w:t>
      </w:r>
      <w:r>
        <w:rPr>
          <w:rFonts w:hint="eastAsia" w:ascii="Times New Roman" w:hAnsi="Times New Roman"/>
          <w:color w:val="333333"/>
          <w:kern w:val="0"/>
          <w:sz w:val="24"/>
          <w:szCs w:val="24"/>
          <w:shd w:val="clear" w:color="auto" w:fill="FFFFFF"/>
        </w:rPr>
        <w:t>考核标准</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在</w:t>
      </w:r>
      <w:r>
        <w:rPr>
          <w:rFonts w:ascii="Times New Roman" w:hAnsi="Times New Roman"/>
          <w:color w:val="333333"/>
          <w:kern w:val="0"/>
          <w:sz w:val="24"/>
          <w:szCs w:val="24"/>
          <w:shd w:val="clear" w:color="auto" w:fill="FFFFFF"/>
        </w:rPr>
        <w:t>整理课题需求</w:t>
      </w:r>
      <w:r>
        <w:rPr>
          <w:rFonts w:hint="eastAsia" w:ascii="Times New Roman" w:hAnsi="Times New Roman"/>
          <w:color w:val="333333"/>
          <w:kern w:val="0"/>
          <w:sz w:val="24"/>
          <w:szCs w:val="24"/>
          <w:shd w:val="clear" w:color="auto" w:fill="FFFFFF"/>
        </w:rPr>
        <w:t>基础上</w:t>
      </w:r>
      <w:r>
        <w:rPr>
          <w:rFonts w:ascii="Times New Roman" w:hAnsi="Times New Roman"/>
          <w:color w:val="333333"/>
          <w:kern w:val="0"/>
          <w:sz w:val="24"/>
          <w:szCs w:val="24"/>
          <w:shd w:val="clear" w:color="auto" w:fill="FFFFFF"/>
        </w:rPr>
        <w:t>，选择相应的技术</w:t>
      </w:r>
      <w:r>
        <w:rPr>
          <w:rFonts w:hint="eastAsia" w:ascii="Times New Roman" w:hAnsi="Times New Roman"/>
          <w:color w:val="333333"/>
          <w:kern w:val="0"/>
          <w:sz w:val="24"/>
          <w:szCs w:val="24"/>
          <w:shd w:val="clear" w:color="auto" w:fill="FFFFFF"/>
        </w:rPr>
        <w:t>、完成拓扑结构设计，阐述各模块之间逻辑</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完成</w:t>
      </w:r>
      <w:r>
        <w:rPr>
          <w:rFonts w:ascii="Times New Roman" w:hAnsi="Times New Roman"/>
          <w:color w:val="333333"/>
          <w:kern w:val="0"/>
          <w:sz w:val="24"/>
          <w:szCs w:val="24"/>
          <w:shd w:val="clear" w:color="auto" w:fill="FFFFFF"/>
        </w:rPr>
        <w:t>总体方案。</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第4章是硬件设计，选择</w:t>
      </w:r>
      <w:r>
        <w:rPr>
          <w:rFonts w:hint="eastAsia" w:ascii="Times New Roman" w:hAnsi="Times New Roman"/>
          <w:color w:val="333333"/>
          <w:kern w:val="0"/>
          <w:sz w:val="24"/>
          <w:szCs w:val="24"/>
          <w:shd w:val="clear" w:color="auto" w:fill="FFFFFF"/>
        </w:rPr>
        <w:t>或选择</w:t>
      </w:r>
      <w:r>
        <w:rPr>
          <w:rFonts w:ascii="Times New Roman" w:hAnsi="Times New Roman"/>
          <w:color w:val="333333"/>
          <w:kern w:val="0"/>
          <w:sz w:val="24"/>
          <w:szCs w:val="24"/>
          <w:shd w:val="clear" w:color="auto" w:fill="FFFFFF"/>
        </w:rPr>
        <w:t>硬件部件之后，通过查阅相关使用手册</w:t>
      </w:r>
      <w:r>
        <w:rPr>
          <w:rFonts w:hint="eastAsia" w:ascii="Times New Roman" w:hAnsi="Times New Roman"/>
          <w:color w:val="333333"/>
          <w:kern w:val="0"/>
          <w:sz w:val="24"/>
          <w:szCs w:val="24"/>
          <w:shd w:val="clear" w:color="auto" w:fill="FFFFFF"/>
        </w:rPr>
        <w:t>，参考</w:t>
      </w:r>
      <w:r>
        <w:rPr>
          <w:rFonts w:ascii="Times New Roman" w:hAnsi="Times New Roman"/>
          <w:color w:val="333333"/>
          <w:kern w:val="0"/>
          <w:sz w:val="24"/>
          <w:szCs w:val="24"/>
          <w:shd w:val="clear" w:color="auto" w:fill="FFFFFF"/>
        </w:rPr>
        <w:t>文献资料</w:t>
      </w:r>
      <w:r>
        <w:rPr>
          <w:rFonts w:hint="eastAsia" w:ascii="Times New Roman" w:hAnsi="Times New Roman"/>
          <w:color w:val="333333"/>
          <w:kern w:val="0"/>
          <w:sz w:val="24"/>
          <w:szCs w:val="24"/>
          <w:shd w:val="clear" w:color="auto" w:fill="FFFFFF"/>
        </w:rPr>
        <w:t>或</w:t>
      </w:r>
      <w:r>
        <w:rPr>
          <w:rFonts w:ascii="Times New Roman" w:hAnsi="Times New Roman"/>
          <w:color w:val="333333"/>
          <w:kern w:val="0"/>
          <w:sz w:val="24"/>
          <w:szCs w:val="24"/>
          <w:shd w:val="clear" w:color="auto" w:fill="FFFFFF"/>
        </w:rPr>
        <w:t>上网了解相关模块的应用方式，以此为基础设计硬件电路。</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第5章是软件设计，查阅网上相关学习资料，结合基础程序的应用进行软件的编写。</w:t>
      </w:r>
    </w:p>
    <w:p>
      <w:pPr>
        <w:ind w:firstLine="480" w:firstLineChars="200"/>
        <w:rPr>
          <w:rFonts w:cs="Times New Roman"/>
        </w:rPr>
      </w:pPr>
      <w:r>
        <w:rPr>
          <w:rFonts w:cs="Times New Roman"/>
          <w:color w:val="333333"/>
          <w:shd w:val="clear" w:color="auto" w:fill="FFFFFF"/>
        </w:rPr>
        <w:t>第6章是系统功能实现及性能测试，</w:t>
      </w:r>
      <w:r>
        <w:rPr>
          <w:rFonts w:cs="Times New Roman"/>
        </w:rPr>
        <w:t>在完成了</w:t>
      </w:r>
      <w:r>
        <w:rPr>
          <w:rFonts w:hint="eastAsia" w:cs="Times New Roman"/>
          <w:lang w:val="en-US" w:eastAsia="zh-CN"/>
        </w:rPr>
        <w:t>硬件搭建与</w:t>
      </w:r>
      <w:r>
        <w:rPr>
          <w:rFonts w:cs="Times New Roman"/>
        </w:rPr>
        <w:t>电路设计与制作</w:t>
      </w:r>
      <w:r>
        <w:rPr>
          <w:rFonts w:hint="eastAsia" w:cs="Times New Roman"/>
        </w:rPr>
        <w:t>、</w:t>
      </w:r>
      <w:r>
        <w:rPr>
          <w:rFonts w:cs="Times New Roman"/>
        </w:rPr>
        <w:t>之后，对</w:t>
      </w:r>
      <w:r>
        <w:rPr>
          <w:rFonts w:ascii="Times New Roman" w:hAnsi="Times New Roman" w:eastAsia="宋体" w:cs="Times New Roman"/>
          <w:color w:val="333333"/>
          <w:kern w:val="0"/>
          <w:sz w:val="24"/>
          <w:szCs w:val="24"/>
          <w:shd w:val="clear" w:color="auto" w:fill="FFFFFF"/>
          <w:lang w:val="en-US" w:eastAsia="zh-CN" w:bidi="ar-SA"/>
        </w:rPr>
        <w:t>整个基于智能语音识别与分析的情绪管理系统进行</w:t>
      </w:r>
      <w:r>
        <w:rPr>
          <w:rFonts w:hint="eastAsia" w:ascii="Times New Roman" w:hAnsi="Times New Roman" w:eastAsia="宋体" w:cs="Times New Roman"/>
          <w:color w:val="333333"/>
          <w:kern w:val="0"/>
          <w:sz w:val="24"/>
          <w:szCs w:val="24"/>
          <w:shd w:val="clear" w:color="auto" w:fill="FFFFFF"/>
          <w:lang w:val="en-US" w:eastAsia="zh-CN" w:bidi="ar-SA"/>
        </w:rPr>
        <w:t>功</w:t>
      </w:r>
      <w:r>
        <w:rPr>
          <w:rFonts w:hint="eastAsia" w:cs="Times New Roman"/>
        </w:rPr>
        <w:t>能</w:t>
      </w:r>
      <w:r>
        <w:rPr>
          <w:rFonts w:hint="eastAsia" w:cs="Times New Roman"/>
          <w:lang w:val="en-US" w:eastAsia="zh-CN"/>
        </w:rPr>
        <w:t>功能实现方案详解与性能分析</w:t>
      </w:r>
      <w:r>
        <w:rPr>
          <w:rFonts w:cs="Times New Roman"/>
        </w:rPr>
        <w:t>测试。</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第7章作为论文的结束语，总结毕业设计工作，提出可以在今后继续深入研究的方向</w:t>
      </w:r>
      <w:r>
        <w:rPr>
          <w:rFonts w:hint="eastAsia" w:ascii="Times New Roman" w:hAnsi="Times New Roman"/>
          <w:color w:val="333333"/>
          <w:kern w:val="0"/>
          <w:sz w:val="24"/>
          <w:szCs w:val="24"/>
          <w:shd w:val="clear" w:color="auto" w:fill="FFFFFF"/>
          <w:lang w:val="en-US" w:eastAsia="zh-CN"/>
        </w:rPr>
        <w:t>和改进，并对以后研究进展进行了畅想</w:t>
      </w:r>
      <w:r>
        <w:rPr>
          <w:rFonts w:ascii="Times New Roman" w:hAnsi="Times New Roman"/>
          <w:color w:val="333333"/>
          <w:kern w:val="0"/>
          <w:sz w:val="24"/>
          <w:szCs w:val="24"/>
          <w:shd w:val="clear" w:color="auto" w:fill="FFFFFF"/>
        </w:rPr>
        <w:t>。</w:t>
      </w:r>
      <w:bookmarkEnd w:id="54"/>
      <w:bookmarkEnd w:id="55"/>
      <w:bookmarkEnd w:id="56"/>
      <w:bookmarkStart w:id="57" w:name="_Toc410207952"/>
      <w:bookmarkStart w:id="58" w:name="_Toc410218070"/>
      <w:bookmarkStart w:id="59" w:name="_Toc410211490"/>
      <w:bookmarkStart w:id="60" w:name="_Toc410210575"/>
      <w:bookmarkStart w:id="61" w:name="_Toc410209584"/>
      <w:bookmarkStart w:id="62" w:name="_Toc410214074"/>
    </w:p>
    <w:p>
      <w:pPr>
        <w:pStyle w:val="10"/>
        <w:spacing w:line="360" w:lineRule="auto"/>
        <w:ind w:firstLine="480"/>
        <w:rPr>
          <w:rFonts w:ascii="Times New Roman" w:hAnsi="Times New Roman"/>
          <w:color w:val="333333"/>
          <w:kern w:val="0"/>
          <w:sz w:val="24"/>
          <w:szCs w:val="24"/>
          <w:shd w:val="clear" w:color="auto" w:fill="FFFFFF"/>
        </w:rPr>
      </w:pPr>
    </w:p>
    <w:p>
      <w:pPr>
        <w:pStyle w:val="10"/>
        <w:spacing w:line="360" w:lineRule="auto"/>
        <w:ind w:firstLine="480"/>
        <w:rPr>
          <w:rFonts w:hint="eastAsia" w:ascii="Times New Roman" w:hAnsi="Times New Roman"/>
          <w:color w:val="333333"/>
          <w:kern w:val="0"/>
          <w:sz w:val="24"/>
          <w:szCs w:val="24"/>
          <w:shd w:val="clear" w:color="auto" w:fill="FFFFFF"/>
        </w:rPr>
        <w:sectPr>
          <w:headerReference r:id="rId6" w:type="first"/>
          <w:headerReference r:id="rId5" w:type="default"/>
          <w:footerReference r:id="rId7" w:type="even"/>
          <w:footnotePr>
            <w:numFmt w:val="decimalEnclosedCircleChinese"/>
            <w:numRestart w:val="eachPage"/>
          </w:footnotePr>
          <w:endnotePr>
            <w:numFmt w:val="decimal"/>
          </w:endnotePr>
          <w:pgSz w:w="11906" w:h="16838"/>
          <w:pgMar w:top="1701" w:right="1418" w:bottom="1418" w:left="1418" w:header="907" w:footer="851" w:gutter="567"/>
          <w:pgNumType w:start="1"/>
          <w:cols w:space="720" w:num="1"/>
          <w:docGrid w:linePitch="403" w:charSpace="-819"/>
        </w:sectPr>
      </w:pPr>
    </w:p>
    <w:p>
      <w:pPr>
        <w:pStyle w:val="2"/>
        <w:tabs>
          <w:tab w:val="center" w:pos="4251"/>
        </w:tabs>
        <w:jc w:val="both"/>
      </w:pPr>
      <w:bookmarkStart w:id="63" w:name="_Toc410226504"/>
      <w:bookmarkStart w:id="64" w:name="_Toc410226950"/>
      <w:bookmarkStart w:id="65" w:name="_Toc410227377"/>
      <w:r>
        <w:rPr>
          <w:sz w:val="32"/>
          <w:szCs w:val="32"/>
        </w:rPr>
        <w:tab/>
      </w:r>
      <w:bookmarkStart w:id="66" w:name="_Toc15496"/>
      <w:r>
        <w:rPr>
          <w:sz w:val="32"/>
          <w:szCs w:val="32"/>
        </w:rPr>
        <w:t>第2章</w:t>
      </w:r>
      <w:r>
        <w:rPr>
          <w:rFonts w:hint="eastAsia"/>
          <w:sz w:val="32"/>
          <w:szCs w:val="32"/>
          <w:lang w:eastAsia="zh-CN"/>
        </w:rPr>
        <w:t xml:space="preserve"> 系统</w:t>
      </w:r>
      <w:bookmarkEnd w:id="57"/>
      <w:bookmarkEnd w:id="58"/>
      <w:bookmarkEnd w:id="59"/>
      <w:bookmarkEnd w:id="60"/>
      <w:bookmarkEnd w:id="61"/>
      <w:bookmarkEnd w:id="62"/>
      <w:bookmarkEnd w:id="63"/>
      <w:bookmarkEnd w:id="64"/>
      <w:bookmarkEnd w:id="65"/>
      <w:r>
        <w:rPr>
          <w:rFonts w:hint="eastAsia"/>
          <w:sz w:val="32"/>
          <w:szCs w:val="32"/>
          <w:lang w:eastAsia="zh-CN"/>
        </w:rPr>
        <w:t>方案论证</w:t>
      </w:r>
      <w:bookmarkEnd w:id="66"/>
    </w:p>
    <w:p>
      <w:pPr>
        <w:bidi w:val="0"/>
        <w:ind w:firstLine="420" w:firstLineChars="0"/>
        <w:rPr>
          <w:rFonts w:hint="default" w:eastAsia="宋体"/>
          <w:lang w:val="en-US" w:eastAsia="zh-CN"/>
        </w:rPr>
      </w:pPr>
      <w:bookmarkStart w:id="67" w:name="_Toc410226511"/>
      <w:bookmarkStart w:id="68" w:name="_Toc410214077"/>
      <w:bookmarkStart w:id="69" w:name="_Toc410218073"/>
      <w:bookmarkStart w:id="70" w:name="_Toc410211493"/>
      <w:bookmarkStart w:id="71" w:name="_Toc410226957"/>
      <w:bookmarkStart w:id="72" w:name="_Toc410227384"/>
      <w:bookmarkStart w:id="73" w:name="_Toc410207955"/>
      <w:bookmarkStart w:id="74" w:name="_Toc410210578"/>
      <w:bookmarkStart w:id="75" w:name="_Toc410209587"/>
      <w:bookmarkStart w:id="76" w:name="_Toc5220"/>
      <w:r>
        <w:rPr>
          <w:rFonts w:hint="eastAsia"/>
          <w:lang w:val="en-US" w:eastAsia="zh-CN"/>
        </w:rPr>
        <w:t>现在研究并确定系统的整体设计方案，以及整体硬件的选型和相应技术的确定。</w:t>
      </w:r>
    </w:p>
    <w:p>
      <w:pPr>
        <w:pStyle w:val="3"/>
        <w:rPr>
          <w:sz w:val="30"/>
          <w:szCs w:val="30"/>
          <w:lang w:eastAsia="zh-CN"/>
        </w:rPr>
      </w:pPr>
      <w:r>
        <w:rPr>
          <w:sz w:val="30"/>
          <w:szCs w:val="30"/>
        </w:rPr>
        <w:t>2</w:t>
      </w:r>
      <w:bookmarkEnd w:id="67"/>
      <w:bookmarkEnd w:id="68"/>
      <w:bookmarkEnd w:id="69"/>
      <w:bookmarkEnd w:id="70"/>
      <w:bookmarkEnd w:id="71"/>
      <w:bookmarkEnd w:id="72"/>
      <w:bookmarkEnd w:id="73"/>
      <w:bookmarkEnd w:id="74"/>
      <w:bookmarkEnd w:id="75"/>
      <w:r>
        <w:rPr>
          <w:rFonts w:hint="eastAsia"/>
          <w:sz w:val="30"/>
          <w:szCs w:val="30"/>
          <w:lang w:val="en-US" w:eastAsia="zh-CN"/>
        </w:rPr>
        <w:t>.1</w:t>
      </w:r>
      <w:r>
        <w:rPr>
          <w:sz w:val="30"/>
          <w:szCs w:val="30"/>
        </w:rPr>
        <w:t xml:space="preserve"> </w:t>
      </w:r>
      <w:r>
        <w:rPr>
          <w:rFonts w:hint="eastAsia"/>
          <w:sz w:val="30"/>
          <w:szCs w:val="30"/>
          <w:lang w:eastAsia="zh-CN"/>
        </w:rPr>
        <w:t>主控芯片</w:t>
      </w:r>
      <w:r>
        <w:rPr>
          <w:rFonts w:hint="eastAsia"/>
          <w:sz w:val="30"/>
          <w:szCs w:val="30"/>
          <w:lang w:val="en-US" w:eastAsia="zh-CN"/>
        </w:rPr>
        <w:t>选择</w:t>
      </w:r>
      <w:bookmarkEnd w:id="76"/>
    </w:p>
    <w:p>
      <w:pPr>
        <w:pStyle w:val="4"/>
        <w:rPr>
          <w:sz w:val="28"/>
          <w:szCs w:val="28"/>
          <w:lang w:val="en-US" w:eastAsia="zh-CN"/>
        </w:rPr>
      </w:pPr>
      <w:bookmarkStart w:id="77" w:name="_Toc14199"/>
      <w:r>
        <w:rPr>
          <w:sz w:val="28"/>
          <w:szCs w:val="28"/>
        </w:rPr>
        <w:t>2</w:t>
      </w:r>
      <w:r>
        <w:rPr>
          <w:rFonts w:hint="eastAsia"/>
          <w:sz w:val="28"/>
          <w:szCs w:val="28"/>
          <w:lang w:val="en-US" w:eastAsia="zh-CN"/>
        </w:rPr>
        <w:t>.1.</w:t>
      </w:r>
      <w:r>
        <w:rPr>
          <w:sz w:val="28"/>
          <w:szCs w:val="28"/>
          <w:lang w:eastAsia="zh-CN"/>
        </w:rPr>
        <w:t xml:space="preserve">1 </w:t>
      </w:r>
      <w:r>
        <w:rPr>
          <w:rFonts w:hint="eastAsia"/>
          <w:sz w:val="28"/>
          <w:szCs w:val="28"/>
          <w:lang w:val="en-US" w:eastAsia="zh-CN"/>
        </w:rPr>
        <w:t>单片机技术简介</w:t>
      </w:r>
      <w:bookmarkEnd w:id="77"/>
    </w:p>
    <w:p>
      <w:pPr>
        <w:ind w:firstLine="480" w:firstLineChars="200"/>
      </w:pPr>
      <w:r>
        <w:rPr>
          <w:rFonts w:hint="eastAsia" w:eastAsia="宋体"/>
          <w:lang w:val="en-US" w:eastAsia="zh-CN"/>
        </w:rPr>
        <w:t>单片机是精简版的电脑，它主要包括CPU，内部存储有些还能拓展外部储存，并且芯片使用超大集成电路(VLSI)，一般情况拥有多种功能，包括I/O的输入输出，中断行为的监听和相应，同时计数器也是单片机不可缺少的部分，主要是用来进行计数，产生定时终端等，单片机的的功能还包括AD数据的转换，PWM波的输出。目前通用的单片机速度已经高达300M，能满足大部分的需求，除了单片机核心部分，它还有很好的拓展性，使用者可以根据自己的需求增加相应的模块，包括音频采集，摄像头等模块。正因为单片机体积小，功能多，拓展性强等特点，广泛的应用与生活的方方面面</w:t>
      </w:r>
      <w:r>
        <w:rPr>
          <w:rFonts w:cs="Times New Roman"/>
          <w:bCs/>
          <w:vertAlign w:val="superscript"/>
        </w:rPr>
        <w:t>[</w:t>
      </w:r>
      <w:r>
        <w:rPr>
          <w:rFonts w:hint="eastAsia" w:cs="Times New Roman"/>
          <w:bCs/>
          <w:vertAlign w:val="superscript"/>
          <w:lang w:val="en-US" w:eastAsia="zh-CN"/>
        </w:rPr>
        <w:t>21</w:t>
      </w:r>
      <w:r>
        <w:rPr>
          <w:rFonts w:cs="Times New Roman"/>
          <w:bCs/>
          <w:vertAlign w:val="superscript"/>
        </w:rPr>
        <w:t>]</w:t>
      </w:r>
      <w:r>
        <w:rPr>
          <w:rFonts w:hint="eastAsia"/>
        </w:rPr>
        <w:t>。</w:t>
      </w:r>
    </w:p>
    <w:p>
      <w:pPr>
        <w:pStyle w:val="4"/>
        <w:rPr>
          <w:rFonts w:hint="default"/>
          <w:sz w:val="28"/>
          <w:szCs w:val="28"/>
          <w:lang w:val="en-US" w:eastAsia="zh-CN"/>
        </w:rPr>
      </w:pPr>
      <w:bookmarkStart w:id="78" w:name="_Toc10810"/>
      <w:r>
        <w:rPr>
          <w:sz w:val="28"/>
          <w:szCs w:val="28"/>
        </w:rPr>
        <w:t>2</w:t>
      </w:r>
      <w:r>
        <w:rPr>
          <w:rFonts w:hint="eastAsia"/>
          <w:sz w:val="28"/>
          <w:szCs w:val="28"/>
          <w:lang w:val="en-US" w:eastAsia="zh-CN"/>
        </w:rPr>
        <w:t>.1.</w:t>
      </w:r>
      <w:r>
        <w:rPr>
          <w:sz w:val="28"/>
          <w:szCs w:val="28"/>
          <w:lang w:eastAsia="zh-CN"/>
        </w:rPr>
        <w:t xml:space="preserve">2 </w:t>
      </w:r>
      <w:r>
        <w:rPr>
          <w:rFonts w:hint="eastAsia"/>
          <w:sz w:val="28"/>
          <w:szCs w:val="28"/>
          <w:lang w:val="en-US" w:eastAsia="zh-CN"/>
        </w:rPr>
        <w:t>单片机性能对比</w:t>
      </w:r>
      <w:bookmarkEnd w:id="78"/>
      <w:r>
        <w:rPr>
          <w:rFonts w:hint="eastAsia"/>
          <w:sz w:val="28"/>
          <w:szCs w:val="28"/>
          <w:lang w:val="en-US" w:eastAsia="zh-CN"/>
        </w:rPr>
        <w:t>及选择</w:t>
      </w:r>
    </w:p>
    <w:p>
      <w:pPr>
        <w:ind w:firstLine="480" w:firstLineChars="200"/>
        <w:rPr>
          <w:rFonts w:hint="default" w:eastAsia="宋体"/>
          <w:lang w:val="en-US" w:eastAsia="zh-CN"/>
        </w:rPr>
      </w:pPr>
      <w:r>
        <w:rPr>
          <w:rFonts w:hint="eastAsia"/>
          <w:lang w:val="en-US" w:eastAsia="zh-CN"/>
        </w:rPr>
        <w:t>目前市场上单片机的位数主要是8位，16位，32位，每款芯片都占有不少的市场份额，具体数据如图2.1:</w:t>
      </w:r>
    </w:p>
    <w:p>
      <w:pPr>
        <w:ind w:firstLine="480" w:firstLineChars="200"/>
        <w:jc w:val="center"/>
      </w:pPr>
      <w:r>
        <w:drawing>
          <wp:inline distT="0" distB="0" distL="114300" distR="114300">
            <wp:extent cx="2667000" cy="222504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5"/>
                    <a:stretch>
                      <a:fillRect/>
                    </a:stretch>
                  </pic:blipFill>
                  <pic:spPr>
                    <a:xfrm>
                      <a:off x="0" y="0"/>
                      <a:ext cx="2667000" cy="2225040"/>
                    </a:xfrm>
                    <a:prstGeom prst="rect">
                      <a:avLst/>
                    </a:prstGeom>
                    <a:noFill/>
                    <a:ln>
                      <a:noFill/>
                    </a:ln>
                  </pic:spPr>
                </pic:pic>
              </a:graphicData>
            </a:graphic>
          </wp:inline>
        </w:drawing>
      </w:r>
    </w:p>
    <w:p>
      <w:pPr>
        <w:ind w:firstLine="480" w:firstLineChars="200"/>
        <w:jc w:val="center"/>
        <w:rPr>
          <w:rFonts w:cs="Times New Roman"/>
          <w:bCs/>
          <w:vertAlign w:val="superscript"/>
        </w:rPr>
      </w:pPr>
      <w:r>
        <w:rPr>
          <w:rFonts w:hint="eastAsia"/>
          <w:lang w:val="en-US" w:eastAsia="zh-CN"/>
        </w:rPr>
        <w:t>图2.1 单片机市场份额饼状图</w:t>
      </w:r>
      <w:r>
        <w:rPr>
          <w:rFonts w:cs="Times New Roman"/>
          <w:bCs/>
          <w:vertAlign w:val="superscript"/>
        </w:rPr>
        <w:t>[</w:t>
      </w:r>
      <w:r>
        <w:rPr>
          <w:rFonts w:hint="eastAsia" w:cs="Times New Roman"/>
          <w:bCs/>
          <w:vertAlign w:val="superscript"/>
          <w:lang w:val="en-US" w:eastAsia="zh-CN"/>
        </w:rPr>
        <w:t>22</w:t>
      </w:r>
      <w:r>
        <w:rPr>
          <w:rFonts w:cs="Times New Roman"/>
          <w:bCs/>
          <w:vertAlign w:val="superscript"/>
        </w:rPr>
        <w:t>]</w:t>
      </w:r>
    </w:p>
    <w:p>
      <w:pPr>
        <w:ind w:firstLine="480" w:firstLineChars="200"/>
        <w:jc w:val="center"/>
        <w:rPr>
          <w:rFonts w:cs="Times New Roman"/>
          <w:bCs/>
          <w:vertAlign w:val="superscript"/>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44" w:afterAutospacing="0" w:line="360" w:lineRule="atLeast"/>
        <w:ind w:left="0" w:right="0" w:firstLine="420" w:firstLineChars="0"/>
        <w:rPr>
          <w:rFonts w:hint="default" w:eastAsia="宋体"/>
          <w:lang w:val="en-US" w:eastAsia="zh-CN"/>
        </w:rPr>
      </w:pPr>
      <w:r>
        <w:rPr>
          <w:rFonts w:hint="eastAsia" w:ascii="Times New Roman" w:hAnsi="Times New Roman" w:eastAsia="宋体" w:cs="宋体"/>
          <w:sz w:val="24"/>
          <w:szCs w:val="24"/>
          <w:lang w:val="en-US" w:eastAsia="zh-CN" w:bidi="ar-SA"/>
        </w:rPr>
        <w:t>在市场上广泛应用的微型控制器中，51系列和STM32系列单片机是目前流行的产品，其中51单片机性价比很高，51单片机从内部硬件到软件都有一套完整的位操作，位是51单片机的处理对象，它可以通过操控一些特殊的寄存器来实现特定的功能，比如定时寄存器TMOD可以用于设置定时器的模式，一般也有5个中断，内存也能达到256KB，同时在内存上开辟了双功能地址，再价格方面，常用的89C51价格才10人名币左右。虽然51单片机价格很低性能也不错，但它仍然有不少缺点给，它的引脚个数不是很多，想使用高级一点的功能需要扩展相应的外设，这不仅会增加硬件的负担，还会增加芯片的运算负担，51芯片保护能力弱是容易烧坏芯片的重要原因</w:t>
      </w:r>
      <w:r>
        <w:rPr>
          <w:rFonts w:cs="Times New Roman"/>
          <w:bCs/>
          <w:vertAlign w:val="superscript"/>
        </w:rPr>
        <w:t>[</w:t>
      </w:r>
      <w:r>
        <w:rPr>
          <w:rFonts w:hint="eastAsia" w:cs="Times New Roman"/>
          <w:bCs/>
          <w:vertAlign w:val="superscript"/>
          <w:lang w:val="en-US" w:eastAsia="zh-CN"/>
        </w:rPr>
        <w:t>23</w:t>
      </w:r>
      <w:r>
        <w:rPr>
          <w:rFonts w:cs="Times New Roman"/>
          <w:bCs/>
          <w:vertAlign w:val="superscript"/>
        </w:rPr>
        <w:t>]</w:t>
      </w:r>
      <w:r>
        <w:rPr>
          <w:rFonts w:hint="eastAsia"/>
        </w:rPr>
        <w:t>。</w:t>
      </w:r>
    </w:p>
    <w:p>
      <w:pPr>
        <w:ind w:firstLine="480" w:firstLineChars="200"/>
        <w:rPr>
          <w:rFonts w:hint="eastAsia" w:eastAsia="宋体"/>
          <w:lang w:val="en-US" w:eastAsia="zh-CN"/>
        </w:rPr>
      </w:pPr>
      <w:r>
        <w:rPr>
          <w:rFonts w:hint="eastAsia" w:eastAsia="宋体"/>
          <w:lang w:val="en-US" w:eastAsia="zh-CN"/>
        </w:rPr>
        <w:t>相比51单片机，与51单片机不同的是，STM32虽然在价格上会比51单片机贵，但是在性能和功能上有了质的提升，STM32是基于ARM的</w:t>
      </w:r>
      <w:r>
        <w:rPr>
          <w:rFonts w:hint="eastAsia" w:ascii="Times New Roman" w:hAnsi="Times New Roman" w:eastAsia="宋体" w:cs="宋体"/>
          <w:sz w:val="24"/>
          <w:szCs w:val="24"/>
          <w:lang w:val="en-US" w:eastAsia="zh-CN" w:bidi="ar-SA"/>
        </w:rPr>
        <w:t>Cortex-M内核</w:t>
      </w:r>
      <w:r>
        <w:rPr>
          <w:rFonts w:hint="eastAsia" w:eastAsia="宋体"/>
          <w:lang w:val="en-US" w:eastAsia="zh-CN"/>
        </w:rPr>
        <w:t>，它性能提高了很多但能耗消耗却控制的很好，外设相比51单片机丰富，内部资源也有巨大优势，与计算机在很大程度上相似，能适用与当下众多的智能设备开发需求。</w:t>
      </w:r>
    </w:p>
    <w:p>
      <w:pPr>
        <w:ind w:firstLine="480" w:firstLineChars="200"/>
        <w:rPr>
          <w:rFonts w:hint="default" w:eastAsia="宋体"/>
          <w:lang w:val="en-US" w:eastAsia="zh-CN"/>
        </w:rPr>
      </w:pPr>
      <w:r>
        <w:rPr>
          <w:rFonts w:hint="eastAsia"/>
        </w:rPr>
        <w:t>综合以上STM32和5</w:t>
      </w:r>
      <w:r>
        <w:t>1</w:t>
      </w:r>
      <w:r>
        <w:rPr>
          <w:rFonts w:hint="eastAsia"/>
        </w:rPr>
        <w:t>单片机的优缺点，</w:t>
      </w:r>
      <w:r>
        <w:rPr>
          <w:rFonts w:hint="eastAsia"/>
          <w:lang w:val="en-US" w:eastAsia="zh-CN"/>
        </w:rPr>
        <w:t>因为要进行大量的数据采集和上传操作，51单片机的速度和引脚已经无法满足功能需求，而STM32的高性能，低功耗，刚好符合这次设计的需求，再由于STM32103ZET6已经有很多成熟的设计结果，网上的资料也很丰富，所以最终选择STM32103ZET6作为主控芯片</w:t>
      </w:r>
    </w:p>
    <w:p>
      <w:pPr>
        <w:pStyle w:val="3"/>
        <w:rPr>
          <w:sz w:val="30"/>
          <w:szCs w:val="30"/>
        </w:rPr>
      </w:pPr>
      <w:bookmarkStart w:id="79" w:name="_Toc410226954"/>
      <w:bookmarkStart w:id="80" w:name="_Toc410226508"/>
      <w:bookmarkStart w:id="81" w:name="_Toc410227381"/>
      <w:bookmarkStart w:id="82" w:name="_Toc27177"/>
      <w:r>
        <w:rPr>
          <w:sz w:val="30"/>
          <w:szCs w:val="30"/>
        </w:rPr>
        <w:t>2</w:t>
      </w:r>
      <w:bookmarkEnd w:id="79"/>
      <w:bookmarkEnd w:id="80"/>
      <w:bookmarkEnd w:id="81"/>
      <w:r>
        <w:rPr>
          <w:rFonts w:hint="eastAsia"/>
          <w:sz w:val="30"/>
          <w:szCs w:val="30"/>
          <w:lang w:val="en-US" w:eastAsia="zh-CN"/>
        </w:rPr>
        <w:t>.2</w:t>
      </w:r>
      <w:r>
        <w:rPr>
          <w:sz w:val="30"/>
          <w:szCs w:val="30"/>
        </w:rPr>
        <w:t xml:space="preserve"> </w:t>
      </w:r>
      <w:r>
        <w:rPr>
          <w:rFonts w:hint="eastAsia"/>
          <w:sz w:val="30"/>
          <w:szCs w:val="30"/>
        </w:rPr>
        <w:t>网络通信技术选择</w:t>
      </w:r>
      <w:bookmarkEnd w:id="82"/>
    </w:p>
    <w:p>
      <w:pPr>
        <w:ind w:firstLine="480" w:firstLineChars="200"/>
        <w:rPr>
          <w:rFonts w:hint="eastAsia" w:eastAsia="宋体"/>
          <w:lang w:val="en-US" w:eastAsia="zh-CN"/>
        </w:rPr>
      </w:pPr>
      <w:bookmarkStart w:id="83" w:name="_Toc410227383"/>
      <w:bookmarkStart w:id="84" w:name="_Toc410226956"/>
      <w:bookmarkStart w:id="85" w:name="_Toc410226510"/>
      <w:r>
        <w:rPr>
          <w:rFonts w:hint="eastAsia" w:cs="Times New Roman"/>
          <w:color w:val="000000"/>
          <w:lang w:val="en-US" w:eastAsia="zh-CN"/>
        </w:rPr>
        <w:t>总的来说，有线通信和无线通信是两个主要的网络通信技术，有线通信必须有实物的连接，电缆的开通时必要条件，如果不安装线路就不能实现有线通信，反观无线通信，不需要实体线路的连接，少了很多约束，通信建立就比有线通信快。在经济投入方面，有线通信需要大量的埋线投入，并且还要花费金钱来维护这一些线路，遇到地形不合理，还会投入更多的资金来建立有线连接。而无线通信不需要实体线路的连接，就不用投入线路建立的资金，也不用花费资金维护线路</w:t>
      </w:r>
      <w:r>
        <w:rPr>
          <w:rFonts w:cs="Times New Roman"/>
          <w:bCs/>
          <w:vertAlign w:val="superscript"/>
        </w:rPr>
        <w:t>[</w:t>
      </w:r>
      <w:r>
        <w:rPr>
          <w:rFonts w:hint="eastAsia" w:cs="Times New Roman"/>
          <w:bCs/>
          <w:vertAlign w:val="superscript"/>
          <w:lang w:val="en-US" w:eastAsia="zh-CN"/>
        </w:rPr>
        <w:t>25</w:t>
      </w:r>
      <w:r>
        <w:rPr>
          <w:rFonts w:cs="Times New Roman"/>
          <w:bCs/>
          <w:vertAlign w:val="superscript"/>
        </w:rPr>
        <w:t>]</w:t>
      </w:r>
      <w:r>
        <w:rPr>
          <w:rFonts w:hint="eastAsia" w:eastAsia="宋体"/>
          <w:lang w:val="en-US" w:eastAsia="zh-CN"/>
        </w:rPr>
        <w:t>。</w:t>
      </w:r>
    </w:p>
    <w:p>
      <w:pPr>
        <w:ind w:firstLine="480" w:firstLineChars="200"/>
        <w:rPr>
          <w:rFonts w:hint="default" w:eastAsia="宋体" w:cs="Times New Roman"/>
          <w:color w:val="000000"/>
          <w:lang w:val="en-US" w:eastAsia="zh-CN"/>
        </w:rPr>
      </w:pPr>
      <w:r>
        <w:rPr>
          <w:rFonts w:hint="eastAsia" w:eastAsia="宋体"/>
          <w:lang w:val="en-US" w:eastAsia="zh-CN"/>
        </w:rPr>
        <w:t>本次设计需要和服务端通信，而服务端程序放在服务器，所以不可能使用有线的方式进行通信，</w:t>
      </w:r>
      <w:r>
        <w:rPr>
          <w:rFonts w:hint="eastAsia" w:eastAsia="宋体" w:cs="Times New Roman"/>
          <w:color w:val="000000"/>
          <w:lang w:val="en-US" w:eastAsia="zh-CN"/>
        </w:rPr>
        <w:t>进而排除有线通信策略，现在分析无线的通信协议的选择，当前常用的无线协议有蓝牙，WIFI，Zigbee，UWB，NFC等。下面例出了几个关键参数的比较，如图2。1所示:</w:t>
      </w:r>
    </w:p>
    <w:p>
      <w:pPr>
        <w:pStyle w:val="7"/>
        <w:keepNext w:val="0"/>
        <w:keepLines w:val="0"/>
        <w:widowControl/>
        <w:suppressLineNumbers w:val="0"/>
        <w:shd w:val="clear" w:color="auto" w:fill="FFFFFF"/>
        <w:wordWrap w:val="0"/>
        <w:spacing w:before="0" w:beforeAutospacing="0" w:after="240" w:afterAutospacing="0"/>
        <w:ind w:left="0" w:right="0" w:firstLine="420" w:firstLineChars="0"/>
        <w:rPr>
          <w:rFonts w:hint="eastAsia" w:eastAsia="宋体" w:cs="Times New Roman"/>
          <w:color w:val="000000"/>
          <w:lang w:val="en-US" w:eastAsia="zh-CN"/>
        </w:rPr>
      </w:pP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"http://file.elecfans.com/web1/M00/BB/62/o4YBAF6qrKGAL06ZAAD6EGq4zeg247.png"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86275" cy="2162810"/>
            <wp:effectExtent l="0" t="0" r="9525" b="1270"/>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16"/>
                    <a:stretch>
                      <a:fillRect/>
                    </a:stretch>
                  </pic:blipFill>
                  <pic:spPr>
                    <a:xfrm>
                      <a:off x="0" y="0"/>
                      <a:ext cx="4486275" cy="2162810"/>
                    </a:xfrm>
                    <a:prstGeom prst="rect">
                      <a:avLst/>
                    </a:prstGeom>
                    <a:noFill/>
                    <a:ln>
                      <a:noFill/>
                    </a:ln>
                  </pic:spPr>
                </pic:pic>
              </a:graphicData>
            </a:graphic>
          </wp:inline>
        </w:drawing>
      </w:r>
      <w:r>
        <w:rPr>
          <w:rFonts w:ascii="宋体" w:hAnsi="宋体" w:eastAsia="宋体" w:cs="宋体"/>
          <w:sz w:val="24"/>
          <w:szCs w:val="24"/>
        </w:rPr>
        <w:fldChar w:fldCharType="end"/>
      </w: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hint="default" w:cs="Times New Roman"/>
          <w:lang w:val="en-US" w:eastAsia="zh-CN"/>
        </w:rPr>
      </w:pPr>
      <w:r>
        <w:rPr>
          <w:rFonts w:hint="eastAsia" w:ascii="宋体" w:hAnsi="宋体" w:eastAsia="宋体" w:cs="宋体"/>
          <w:sz w:val="24"/>
          <w:szCs w:val="24"/>
          <w:lang w:val="en-US" w:eastAsia="zh-CN"/>
        </w:rPr>
        <w:t xml:space="preserve">图2.1 </w:t>
      </w:r>
      <w:r>
        <w:rPr>
          <w:rFonts w:ascii="微软雅黑" w:hAnsi="微软雅黑" w:eastAsia="微软雅黑" w:cs="微软雅黑"/>
          <w:i w:val="0"/>
          <w:iCs w:val="0"/>
          <w:caps w:val="0"/>
          <w:color w:val="333333"/>
          <w:spacing w:val="6"/>
          <w:sz w:val="19"/>
          <w:szCs w:val="19"/>
          <w:shd w:val="clear" w:color="auto" w:fill="FFFFFF"/>
        </w:rPr>
        <w:t>常用无线通信协议比较</w:t>
      </w:r>
    </w:p>
    <w:p>
      <w:pPr>
        <w:spacing w:line="400" w:lineRule="exact"/>
        <w:ind w:firstLine="480" w:firstLineChars="200"/>
        <w:rPr>
          <w:rFonts w:cs="Times New Roman"/>
        </w:rPr>
      </w:pPr>
      <w:r>
        <w:rPr>
          <w:rFonts w:cs="Times New Roman"/>
        </w:rPr>
        <w:t>大范围Wi-Fi的普及，</w:t>
      </w:r>
      <w:r>
        <w:rPr>
          <w:rFonts w:hint="eastAsia" w:cs="Times New Roman"/>
        </w:rPr>
        <w:t>使得</w:t>
      </w:r>
      <w:r>
        <w:rPr>
          <w:rFonts w:cs="Times New Roman"/>
        </w:rPr>
        <w:t>无线</w:t>
      </w:r>
      <w:r>
        <w:rPr>
          <w:rFonts w:hint="eastAsia" w:cs="Times New Roman"/>
        </w:rPr>
        <w:t>通信</w:t>
      </w:r>
      <w:r>
        <w:rPr>
          <w:rFonts w:cs="Times New Roman"/>
        </w:rPr>
        <w:t>市场成为了Wi-Fi技术的</w:t>
      </w:r>
      <w:r>
        <w:rPr>
          <w:rFonts w:hint="eastAsia" w:cs="Times New Roman"/>
        </w:rPr>
        <w:t>主场</w:t>
      </w:r>
      <w:r>
        <w:rPr>
          <w:rFonts w:hint="eastAsia" w:cs="Times New Roman"/>
          <w:lang w:eastAsia="zh-CN"/>
        </w:rPr>
        <w:t>，</w:t>
      </w:r>
      <w:r>
        <w:rPr>
          <w:rFonts w:hint="eastAsia" w:cs="Times New Roman"/>
          <w:lang w:val="en-US" w:eastAsia="zh-CN"/>
        </w:rPr>
        <w:t>再考虑到本系统用户就是普通的每个人，手机也能释放WIFI信号，使得WIFI通信十分满足此系统的需求</w:t>
      </w:r>
      <w:r>
        <w:rPr>
          <w:rFonts w:hint="eastAsia" w:cs="Times New Roman"/>
        </w:rPr>
        <w:t>因此选择</w:t>
      </w:r>
      <w:r>
        <w:rPr>
          <w:rFonts w:hint="eastAsia" w:cs="Times New Roman"/>
          <w:lang w:val="en-US" w:eastAsia="zh-CN"/>
        </w:rPr>
        <w:t>WIFI</w:t>
      </w:r>
      <w:r>
        <w:rPr>
          <w:rFonts w:hint="eastAsia" w:cs="Times New Roman"/>
        </w:rPr>
        <w:t>技术作为设计</w:t>
      </w:r>
      <w:r>
        <w:rPr>
          <w:rFonts w:hint="eastAsia" w:eastAsia="宋体" w:cs="Times New Roman"/>
          <w:lang w:val="en-US" w:eastAsia="zh-CN"/>
        </w:rPr>
        <w:t>基于智能语音识别与分析的情绪管理系统的无线通信方式十分符合预期。</w:t>
      </w:r>
    </w:p>
    <w:p>
      <w:pPr>
        <w:ind w:firstLine="480" w:firstLineChars="200"/>
        <w:jc w:val="center"/>
        <w:rPr>
          <w:rFonts w:hint="eastAsia" w:cs="Times New Roman"/>
          <w:color w:val="000000"/>
          <w:szCs w:val="20"/>
        </w:rPr>
      </w:pPr>
    </w:p>
    <w:p>
      <w:pPr>
        <w:pStyle w:val="3"/>
        <w:rPr>
          <w:rFonts w:hint="default" w:eastAsia="黑体"/>
          <w:sz w:val="30"/>
          <w:szCs w:val="30"/>
          <w:lang w:val="en-US" w:eastAsia="zh-CN"/>
        </w:rPr>
      </w:pPr>
      <w:bookmarkStart w:id="86" w:name="_Toc7460"/>
      <w:r>
        <w:rPr>
          <w:sz w:val="30"/>
          <w:szCs w:val="30"/>
        </w:rPr>
        <w:t>2</w:t>
      </w:r>
      <w:r>
        <w:rPr>
          <w:rFonts w:hint="eastAsia"/>
          <w:sz w:val="30"/>
          <w:szCs w:val="30"/>
          <w:lang w:val="en-US" w:eastAsia="zh-CN"/>
        </w:rPr>
        <w:t>.4</w:t>
      </w:r>
      <w:r>
        <w:rPr>
          <w:sz w:val="30"/>
          <w:szCs w:val="30"/>
        </w:rPr>
        <w:t xml:space="preserve"> </w:t>
      </w:r>
      <w:r>
        <w:rPr>
          <w:rFonts w:hint="eastAsia"/>
          <w:sz w:val="30"/>
          <w:szCs w:val="30"/>
          <w:lang w:val="en-US" w:eastAsia="zh-CN"/>
        </w:rPr>
        <w:t>音频采集芯片介绍</w:t>
      </w:r>
      <w:bookmarkEnd w:id="86"/>
    </w:p>
    <w:p>
      <w:pPr>
        <w:spacing w:line="400" w:lineRule="exact"/>
        <w:ind w:firstLine="480" w:firstLineChars="200"/>
        <w:rPr>
          <w:rFonts w:hint="default" w:eastAsia="宋体" w:cs="Times New Roman"/>
          <w:lang w:val="en-US" w:eastAsia="zh-CN"/>
        </w:rPr>
      </w:pPr>
      <w:r>
        <w:rPr>
          <w:rFonts w:hint="eastAsia" w:eastAsia="宋体" w:cs="Times New Roman"/>
          <w:lang w:val="en-US" w:eastAsia="zh-CN"/>
        </w:rPr>
        <w:t>本系统的音频采集基于VS1053芯片，VS1053芯片是市面上占有比比较大的音频解码芯片，它的解码性能不仅高，而且支持的音频格式也非常多，包括MP3格式，OGG格式，WMA格式，FLAC格式，WAV格式，MIDI格式，AAC格式等。VS1053芯片的DSP处理器内核性能十分卓越，不仅拥有0.5K的数据RAM而且也还有16K的指令RAM。在控制方面VS1053芯片由SPI（Serial Peripheral Interface）通信控制</w:t>
      </w:r>
      <w:r>
        <w:rPr>
          <w:rFonts w:cs="Times New Roman"/>
          <w:bCs/>
          <w:vertAlign w:val="superscript"/>
        </w:rPr>
        <w:t>[</w:t>
      </w:r>
      <w:r>
        <w:rPr>
          <w:rFonts w:hint="eastAsia" w:cs="Times New Roman"/>
          <w:bCs/>
          <w:vertAlign w:val="superscript"/>
          <w:lang w:val="en-US" w:eastAsia="zh-CN"/>
        </w:rPr>
        <w:t>26</w:t>
      </w:r>
      <w:r>
        <w:rPr>
          <w:rFonts w:cs="Times New Roman"/>
          <w:bCs/>
          <w:vertAlign w:val="superscript"/>
        </w:rPr>
        <w:t>]</w:t>
      </w:r>
      <w:r>
        <w:rPr>
          <w:rFonts w:hint="eastAsia" w:eastAsia="宋体" w:cs="Times New Roman"/>
          <w:lang w:val="en-US" w:eastAsia="zh-CN"/>
        </w:rPr>
        <w:t>。</w:t>
      </w:r>
    </w:p>
    <w:bookmarkEnd w:id="83"/>
    <w:bookmarkEnd w:id="84"/>
    <w:bookmarkEnd w:id="85"/>
    <w:p>
      <w:pPr>
        <w:pStyle w:val="3"/>
        <w:rPr>
          <w:sz w:val="30"/>
          <w:szCs w:val="30"/>
          <w:lang w:eastAsia="zh-CN"/>
        </w:rPr>
      </w:pPr>
      <w:bookmarkStart w:id="87" w:name="_Toc14732"/>
      <w:r>
        <w:rPr>
          <w:sz w:val="30"/>
          <w:szCs w:val="30"/>
        </w:rPr>
        <w:t>2</w:t>
      </w:r>
      <w:r>
        <w:rPr>
          <w:rFonts w:hint="eastAsia"/>
          <w:sz w:val="30"/>
          <w:szCs w:val="30"/>
          <w:lang w:val="en-US" w:eastAsia="zh-CN"/>
        </w:rPr>
        <w:t>.5</w:t>
      </w:r>
      <w:r>
        <w:rPr>
          <w:sz w:val="30"/>
          <w:szCs w:val="30"/>
        </w:rPr>
        <w:t xml:space="preserve"> </w:t>
      </w:r>
      <w:r>
        <w:rPr>
          <w:rFonts w:hint="eastAsia"/>
          <w:sz w:val="30"/>
          <w:szCs w:val="30"/>
          <w:lang w:eastAsia="zh-CN"/>
        </w:rPr>
        <w:t>显示屏技术论证</w:t>
      </w:r>
      <w:bookmarkEnd w:id="87"/>
    </w:p>
    <w:p>
      <w:pPr>
        <w:ind w:firstLine="480" w:firstLineChars="200"/>
        <w:rPr>
          <w:rFonts w:hint="default" w:eastAsia="宋体"/>
        </w:rPr>
      </w:pPr>
      <w:r>
        <w:rPr>
          <w:rFonts w:hint="eastAsia"/>
        </w:rPr>
        <w:t>LCD</w:t>
      </w:r>
      <w:r>
        <w:t>（Liquid Crystal Display）</w:t>
      </w:r>
      <w:r>
        <w:rPr>
          <w:rFonts w:hint="eastAsia"/>
        </w:rPr>
        <w:t>和OLED</w:t>
      </w:r>
      <w:r>
        <w:rPr>
          <w:rFonts w:hint="eastAsia" w:eastAsia="宋体"/>
        </w:rPr>
        <w:t>（OrganicElectroluminesence Display）</w:t>
      </w:r>
      <w:r>
        <w:rPr>
          <w:rFonts w:hint="eastAsia"/>
        </w:rPr>
        <w:t>是两类不同的显示屏技术，它们的工作方式有着根本的区别。OLED是主动发光的原理。OLED又称为有机发光半导体。OLED是</w:t>
      </w:r>
      <w:r>
        <w:rPr>
          <w:rFonts w:hint="eastAsia" w:eastAsia="宋体"/>
        </w:rPr>
        <w:t>电流型的有机发光器件</w:t>
      </w:r>
      <w:r>
        <w:rPr>
          <w:rFonts w:hint="eastAsia" w:eastAsia="宋体"/>
          <w:lang w:eastAsia="zh-CN"/>
        </w:rPr>
        <w:t>，</w:t>
      </w:r>
      <w:r>
        <w:rPr>
          <w:rFonts w:hint="eastAsia"/>
        </w:rPr>
        <w:t>它可以看作是一个OLED屏幕，每个像素是一个灯</w:t>
      </w:r>
      <w:r>
        <w:rPr>
          <w:rFonts w:cs="Times New Roman"/>
          <w:bCs/>
          <w:vertAlign w:val="superscript"/>
        </w:rPr>
        <w:t>[</w:t>
      </w:r>
      <w:r>
        <w:rPr>
          <w:rFonts w:hint="eastAsia" w:cs="Times New Roman"/>
          <w:bCs/>
          <w:vertAlign w:val="superscript"/>
          <w:lang w:val="en-US" w:eastAsia="zh-CN"/>
        </w:rPr>
        <w:t>27</w:t>
      </w:r>
      <w:r>
        <w:rPr>
          <w:rFonts w:cs="Times New Roman"/>
          <w:bCs/>
          <w:vertAlign w:val="superscript"/>
        </w:rPr>
        <w:t>]</w:t>
      </w:r>
      <w:r>
        <w:rPr>
          <w:rFonts w:hint="default" w:eastAsia="宋体"/>
        </w:rPr>
        <w:t>。</w:t>
      </w:r>
    </w:p>
    <w:p>
      <w:pPr>
        <w:ind w:firstLine="480" w:firstLineChars="200"/>
        <w:rPr>
          <w:rFonts w:hint="eastAsia" w:eastAsia="宋体"/>
          <w:lang w:eastAsia="zh-CN"/>
        </w:rPr>
      </w:pPr>
      <w:r>
        <w:rPr>
          <w:rFonts w:hint="eastAsia"/>
        </w:rPr>
        <w:t>与OLED不同，LCD通过背光LED/CCFL发光，也就是说，LCD发光相当于在快门后面放置几个大的灯。虽然OLED比LCD有很多优点，但由于成本高，大多数OLED被应用于先进的器件中。LCD不仅是目前最完善、最成熟的显示技术，而且由于价格、资质水平、市场价值、需求满足度等因素，也是商业市场上使用最多的屏幕显示技术，十分适合用于此设计中</w:t>
      </w:r>
      <w:r>
        <w:rPr>
          <w:rFonts w:hint="eastAsia"/>
          <w:lang w:eastAsia="zh-CN"/>
        </w:rPr>
        <w:t>。</w:t>
      </w:r>
    </w:p>
    <w:p>
      <w:pPr>
        <w:pStyle w:val="3"/>
        <w:rPr>
          <w:rFonts w:hint="eastAsia"/>
          <w:sz w:val="30"/>
          <w:szCs w:val="30"/>
          <w:lang w:eastAsia="zh-CN"/>
        </w:rPr>
      </w:pPr>
      <w:bookmarkStart w:id="88" w:name="_Toc23354"/>
      <w:r>
        <w:rPr>
          <w:sz w:val="30"/>
          <w:szCs w:val="30"/>
        </w:rPr>
        <w:t>2</w:t>
      </w:r>
      <w:r>
        <w:rPr>
          <w:rFonts w:hint="eastAsia"/>
          <w:sz w:val="30"/>
          <w:szCs w:val="30"/>
          <w:lang w:val="en-US" w:eastAsia="zh-CN"/>
        </w:rPr>
        <w:t>.6</w:t>
      </w:r>
      <w:r>
        <w:rPr>
          <w:rFonts w:hint="eastAsia"/>
          <w:sz w:val="30"/>
          <w:szCs w:val="30"/>
          <w:lang w:eastAsia="zh-CN"/>
        </w:rPr>
        <w:t xml:space="preserve"> </w:t>
      </w:r>
      <w:r>
        <w:rPr>
          <w:sz w:val="30"/>
          <w:szCs w:val="30"/>
        </w:rPr>
        <w:t>本章小结</w:t>
      </w:r>
      <w:bookmarkEnd w:id="88"/>
    </w:p>
    <w:p>
      <w:pPr>
        <w:ind w:firstLine="472"/>
        <w:rPr>
          <w:rFonts w:cs="Times New Roman"/>
        </w:rPr>
      </w:pPr>
      <w:r>
        <w:rPr>
          <w:rFonts w:cs="Times New Roman"/>
        </w:rPr>
        <w:t>本章首先说明了</w:t>
      </w:r>
      <w:r>
        <w:rPr>
          <w:rFonts w:hint="eastAsia" w:cs="Times New Roman"/>
        </w:rPr>
        <w:t>为了实现</w:t>
      </w:r>
      <w:r>
        <w:rPr>
          <w:rFonts w:eastAsia="宋体" w:cs="Times New Roman"/>
        </w:rPr>
        <w:t>基于智能语音识别与分析的情绪管理系统设计的最终目标和设计需求</w:t>
      </w:r>
      <w:r>
        <w:rPr>
          <w:rFonts w:hint="eastAsia" w:eastAsia="宋体" w:cs="Times New Roman"/>
        </w:rPr>
        <w:t>所</w:t>
      </w:r>
      <w:r>
        <w:rPr>
          <w:rFonts w:hint="eastAsia" w:cs="Times New Roman"/>
        </w:rPr>
        <w:t>需要的相关技术</w:t>
      </w:r>
      <w:r>
        <w:rPr>
          <w:rFonts w:cs="Times New Roman"/>
        </w:rPr>
        <w:t>。根据</w:t>
      </w:r>
      <w:r>
        <w:rPr>
          <w:rFonts w:hint="eastAsia" w:cs="Times New Roman"/>
        </w:rPr>
        <w:t>实际的需要和现实多方面的综合考量，选择最适合的技术或者硬件设备。阐述了无线通信技术当前的发展，对不同技术分析各自优缺点，最终确定以</w:t>
      </w:r>
      <w:r>
        <w:rPr>
          <w:rFonts w:hint="eastAsia" w:cs="Times New Roman"/>
          <w:lang w:val="en-US" w:eastAsia="zh-CN"/>
        </w:rPr>
        <w:t>STM32103ZET6作为主控芯片</w:t>
      </w:r>
      <w:r>
        <w:rPr>
          <w:rFonts w:hint="eastAsia" w:cs="Times New Roman"/>
        </w:rPr>
        <w:t>，</w:t>
      </w:r>
      <w:r>
        <w:rPr>
          <w:rFonts w:hint="eastAsia" w:cs="Times New Roman"/>
          <w:lang w:val="en-US" w:eastAsia="zh-CN"/>
        </w:rPr>
        <w:t>通过串口控制ESP8266WIFI模块实现无线通信，控制这以VS1053为核心的音频采集芯片，</w:t>
      </w:r>
      <w:r>
        <w:rPr>
          <w:rFonts w:hint="eastAsia" w:cs="Times New Roman"/>
        </w:rPr>
        <w:t>接着简述了显示屏技术中OLED和LCD的差异，选择适用于本次设计的方案。</w:t>
      </w:r>
    </w:p>
    <w:p>
      <w:pPr>
        <w:ind w:firstLine="472"/>
        <w:rPr>
          <w:ins w:id="0" w:author="admin" w:date="2017-01-03T16:26:00Z"/>
          <w:rFonts w:cs="Times New Roman"/>
        </w:rPr>
        <w:sectPr>
          <w:headerReference r:id="rId8" w:type="default"/>
          <w:endnotePr>
            <w:numFmt w:val="decimal"/>
          </w:endnotePr>
          <w:pgSz w:w="11906" w:h="16838"/>
          <w:pgMar w:top="1701" w:right="1418" w:bottom="1418" w:left="1418" w:header="907" w:footer="851" w:gutter="567"/>
          <w:cols w:space="720" w:num="1"/>
          <w:docGrid w:linePitch="403" w:charSpace="-819"/>
        </w:sectPr>
      </w:pPr>
    </w:p>
    <w:p>
      <w:pPr>
        <w:pStyle w:val="2"/>
        <w:numPr>
          <w:ilvl w:val="0"/>
          <w:numId w:val="1"/>
        </w:numPr>
        <w:tabs>
          <w:tab w:val="center" w:pos="4251"/>
        </w:tabs>
        <w:ind w:left="2731" w:leftChars="0" w:firstLine="0" w:firstLineChars="0"/>
        <w:jc w:val="both"/>
        <w:rPr>
          <w:rFonts w:hint="eastAsia"/>
          <w:sz w:val="32"/>
          <w:szCs w:val="32"/>
          <w:lang w:eastAsia="zh-CN"/>
        </w:rPr>
      </w:pPr>
      <w:bookmarkStart w:id="89" w:name="_Toc3247"/>
      <w:bookmarkStart w:id="90" w:name="_Toc410211495"/>
      <w:bookmarkStart w:id="91" w:name="_Toc410226513"/>
      <w:bookmarkStart w:id="92" w:name="_Toc410218075"/>
      <w:bookmarkStart w:id="93" w:name="_Toc410214079"/>
      <w:bookmarkStart w:id="94" w:name="_Toc410210580"/>
      <w:bookmarkStart w:id="95" w:name="_Toc410209589"/>
      <w:bookmarkStart w:id="96" w:name="_Toc410227386"/>
      <w:bookmarkStart w:id="97" w:name="_Toc410226959"/>
      <w:bookmarkStart w:id="98" w:name="_Toc410207957"/>
      <w:bookmarkStart w:id="99" w:name="_Toc228047492"/>
      <w:bookmarkStart w:id="100" w:name="_Toc226519915"/>
      <w:bookmarkStart w:id="101" w:name="_Toc223863845"/>
      <w:bookmarkStart w:id="102" w:name="_Toc228555636"/>
      <w:bookmarkStart w:id="103" w:name="_Toc321496421"/>
      <w:bookmarkStart w:id="104" w:name="_Toc228381222"/>
      <w:bookmarkStart w:id="105" w:name="_Toc225443476"/>
      <w:bookmarkStart w:id="106" w:name="_Toc226843908"/>
      <w:bookmarkStart w:id="107" w:name="_Toc216617817"/>
      <w:bookmarkStart w:id="108" w:name="_Toc325546488"/>
      <w:r>
        <w:rPr>
          <w:rFonts w:hint="eastAsia"/>
          <w:sz w:val="32"/>
          <w:szCs w:val="32"/>
        </w:rPr>
        <w:t>系统</w:t>
      </w:r>
      <w:r>
        <w:rPr>
          <w:rFonts w:hint="eastAsia"/>
          <w:sz w:val="32"/>
          <w:szCs w:val="32"/>
          <w:lang w:eastAsia="zh-CN"/>
        </w:rPr>
        <w:t>总体设计</w:t>
      </w:r>
      <w:bookmarkEnd w:id="89"/>
    </w:p>
    <w:p>
      <w:pPr>
        <w:numPr>
          <w:ilvl w:val="0"/>
          <w:numId w:val="0"/>
        </w:numPr>
        <w:ind w:firstLine="420" w:firstLineChars="0"/>
        <w:rPr>
          <w:rFonts w:hint="eastAsia"/>
          <w:lang w:val="en-US" w:eastAsia="zh-CN"/>
        </w:rPr>
      </w:pPr>
      <w:r>
        <w:rPr>
          <w:rFonts w:hint="eastAsia"/>
          <w:lang w:val="en-US" w:eastAsia="zh-CN"/>
        </w:rPr>
        <w:t>在总体方案确定的情况下，对系统具体的功能和需求进行分析，并确定每个功能模块的功能设计和交互方式。</w:t>
      </w:r>
    </w:p>
    <w:p>
      <w:pPr>
        <w:numPr>
          <w:ilvl w:val="0"/>
          <w:numId w:val="0"/>
        </w:numPr>
        <w:ind w:firstLine="420" w:firstLineChars="0"/>
        <w:rPr>
          <w:rFonts w:hint="default"/>
          <w:lang w:val="en-US" w:eastAsia="zh-CN"/>
        </w:rPr>
      </w:pPr>
      <w:r>
        <w:rPr>
          <w:rFonts w:ascii="宋体" w:hAnsi="宋体"/>
          <w:b/>
        </w:rPr>
        <mc:AlternateContent>
          <mc:Choice Requires="wpg">
            <w:drawing>
              <wp:anchor distT="0" distB="0" distL="114300" distR="114300" simplePos="0" relativeHeight="251659264" behindDoc="0" locked="0" layoutInCell="1" allowOverlap="1">
                <wp:simplePos x="0" y="0"/>
                <wp:positionH relativeFrom="column">
                  <wp:posOffset>535940</wp:posOffset>
                </wp:positionH>
                <wp:positionV relativeFrom="paragraph">
                  <wp:posOffset>69215</wp:posOffset>
                </wp:positionV>
                <wp:extent cx="4362450" cy="1531620"/>
                <wp:effectExtent l="46990" t="0" r="86360" b="7620"/>
                <wp:wrapNone/>
                <wp:docPr id="21" name="组合 21"/>
                <wp:cNvGraphicFramePr/>
                <a:graphic xmlns:a="http://schemas.openxmlformats.org/drawingml/2006/main">
                  <a:graphicData uri="http://schemas.microsoft.com/office/word/2010/wordprocessingGroup">
                    <wpg:wgp>
                      <wpg:cNvGrpSpPr/>
                      <wpg:grpSpPr>
                        <a:xfrm>
                          <a:off x="1958975" y="990600"/>
                          <a:ext cx="4362450" cy="1531620"/>
                          <a:chOff x="3090" y="3123"/>
                          <a:chExt cx="6870" cy="2412"/>
                        </a:xfrm>
                        <a:effectLst/>
                      </wpg:grpSpPr>
                      <wps:wsp>
                        <wps:cNvPr id="22" name="AutoShape 135"/>
                        <wps:cNvCnPr>
                          <a:cxnSpLocks noChangeShapeType="1"/>
                        </wps:cNvCnPr>
                        <wps:spPr bwMode="auto">
                          <a:xfrm>
                            <a:off x="8367" y="3123"/>
                            <a:ext cx="0" cy="2385"/>
                          </a:xfrm>
                          <a:prstGeom prst="straightConnector1">
                            <a:avLst/>
                          </a:prstGeom>
                          <a:noFill/>
                          <a:ln w="9525">
                            <a:solidFill>
                              <a:srgbClr val="000000"/>
                            </a:solidFill>
                            <a:prstDash val="lgDashDot"/>
                            <a:round/>
                          </a:ln>
                          <a:effectLst/>
                        </wps:spPr>
                        <wps:bodyPr/>
                      </wps:wsp>
                      <wps:wsp>
                        <wps:cNvPr id="23" name="AutoShape 136"/>
                        <wps:cNvCnPr>
                          <a:cxnSpLocks noChangeShapeType="1"/>
                        </wps:cNvCnPr>
                        <wps:spPr bwMode="auto">
                          <a:xfrm>
                            <a:off x="5310" y="3150"/>
                            <a:ext cx="0" cy="2385"/>
                          </a:xfrm>
                          <a:prstGeom prst="straightConnector1">
                            <a:avLst/>
                          </a:prstGeom>
                          <a:noFill/>
                          <a:ln w="9525">
                            <a:solidFill>
                              <a:srgbClr val="000000"/>
                            </a:solidFill>
                            <a:prstDash val="lgDashDot"/>
                            <a:round/>
                          </a:ln>
                          <a:effectLst/>
                        </wps:spPr>
                        <wps:bodyPr/>
                      </wps:wsp>
                      <wps:wsp>
                        <wps:cNvPr id="24" name="AutoShape 77"/>
                        <wps:cNvSpPr>
                          <a:spLocks noChangeArrowheads="1"/>
                        </wps:cNvSpPr>
                        <wps:spPr bwMode="auto">
                          <a:xfrm>
                            <a:off x="3090" y="4017"/>
                            <a:ext cx="1015" cy="40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wps:txbx>
                        <wps:bodyPr rot="0" vert="horz" wrap="square" lIns="91440" tIns="45720" rIns="91440" bIns="45720" anchor="t" anchorCtr="0" upright="1">
                          <a:noAutofit/>
                        </wps:bodyPr>
                      </wps:wsp>
                      <wps:wsp>
                        <wps:cNvPr id="25" name="AutoShape 78"/>
                        <wps:cNvSpPr>
                          <a:spLocks noChangeArrowheads="1"/>
                        </wps:cNvSpPr>
                        <wps:spPr bwMode="auto">
                          <a:xfrm>
                            <a:off x="5449" y="3942"/>
                            <a:ext cx="1030" cy="465"/>
                          </a:xfrm>
                          <a:prstGeom prst="flowChartAlternate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pPr>
                              <w:r>
                                <w:t>Internet</w:t>
                              </w:r>
                            </w:p>
                          </w:txbxContent>
                        </wps:txbx>
                        <wps:bodyPr rot="0" vert="horz" wrap="square" lIns="91440" tIns="45720" rIns="91440" bIns="45720" anchor="t" anchorCtr="0" upright="1">
                          <a:noAutofit/>
                        </wps:bodyPr>
                      </wps:wsp>
                      <wps:wsp>
                        <wps:cNvPr id="26" name="AutoShape 79"/>
                        <wps:cNvSpPr>
                          <a:spLocks noChangeArrowheads="1"/>
                        </wps:cNvSpPr>
                        <wps:spPr bwMode="auto">
                          <a:xfrm>
                            <a:off x="7268" y="3504"/>
                            <a:ext cx="883" cy="1281"/>
                          </a:xfrm>
                          <a:prstGeom prst="flowChartMagneticDisk">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sz w:val="18"/>
                                  <w:szCs w:val="18"/>
                                </w:rPr>
                              </w:pPr>
                              <w:r>
                                <w:rPr>
                                  <w:rFonts w:hint="eastAsia" w:ascii="黑体" w:hAnsi="黑体" w:eastAsia="黑体"/>
                                  <w:sz w:val="18"/>
                                  <w:szCs w:val="18"/>
                                </w:rPr>
                                <w:t>服务端</w:t>
                              </w:r>
                            </w:p>
                          </w:txbxContent>
                        </wps:txbx>
                        <wps:bodyPr rot="0" vert="horz" wrap="square" lIns="91440" tIns="45720" rIns="91440" bIns="45720" anchor="t" anchorCtr="0" upright="1">
                          <a:noAutofit/>
                        </wps:bodyPr>
                      </wps:wsp>
                      <wps:wsp>
                        <wps:cNvPr id="27" name="AutoShape 81"/>
                        <wps:cNvSpPr>
                          <a:spLocks noChangeArrowheads="1"/>
                        </wps:cNvSpPr>
                        <wps:spPr bwMode="auto">
                          <a:xfrm>
                            <a:off x="8607" y="3972"/>
                            <a:ext cx="1353" cy="46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wps:txbx>
                        <wps:bodyPr rot="0" vert="horz" wrap="square" lIns="91440" tIns="45720" rIns="91440" bIns="45720" anchor="t" anchorCtr="0" upright="1">
                          <a:noAutofit/>
                        </wps:bodyPr>
                      </wps:wsp>
                      <wps:wsp>
                        <wps:cNvPr id="28" name="AutoShape 115"/>
                        <wps:cNvCnPr>
                          <a:cxnSpLocks noChangeShapeType="1"/>
                        </wps:cNvCnPr>
                        <wps:spPr bwMode="auto">
                          <a:xfrm flipH="1" flipV="1">
                            <a:off x="6480" y="4185"/>
                            <a:ext cx="773" cy="15"/>
                          </a:xfrm>
                          <a:prstGeom prst="straightConnector1">
                            <a:avLst/>
                          </a:prstGeom>
                          <a:noFill/>
                          <a:ln w="9525">
                            <a:solidFill>
                              <a:srgbClr val="000000"/>
                            </a:solidFill>
                            <a:round/>
                            <a:headEnd type="triangle" w="med" len="med"/>
                            <a:tailEnd type="triangle" w="med" len="med"/>
                          </a:ln>
                          <a:effectLst/>
                        </wps:spPr>
                        <wps:bodyPr/>
                      </wps:wsp>
                      <wps:wsp>
                        <wps:cNvPr id="29" name="AutoShape 116"/>
                        <wps:cNvCnPr>
                          <a:cxnSpLocks noChangeShapeType="1"/>
                        </wps:cNvCnPr>
                        <wps:spPr bwMode="auto">
                          <a:xfrm flipH="1">
                            <a:off x="8151" y="4200"/>
                            <a:ext cx="456" cy="0"/>
                          </a:xfrm>
                          <a:prstGeom prst="straightConnector1">
                            <a:avLst/>
                          </a:prstGeom>
                          <a:noFill/>
                          <a:ln w="9525">
                            <a:solidFill>
                              <a:srgbClr val="000000"/>
                            </a:solidFill>
                            <a:round/>
                            <a:headEnd type="triangle" w="med" len="med"/>
                            <a:tailEnd type="triangle" w="med" len="med"/>
                          </a:ln>
                          <a:effectLst/>
                        </wps:spPr>
                        <wps:bodyPr/>
                      </wps:wsp>
                      <wpg:grpSp>
                        <wpg:cNvPr id="30" name="Group 162"/>
                        <wpg:cNvGrpSpPr/>
                        <wpg:grpSpPr>
                          <a:xfrm>
                            <a:off x="3545" y="4407"/>
                            <a:ext cx="2224" cy="360"/>
                            <a:chOff x="3545" y="4407"/>
                            <a:chExt cx="2224" cy="360"/>
                          </a:xfrm>
                          <a:effectLst/>
                        </wpg:grpSpPr>
                        <wps:wsp>
                          <wps:cNvPr id="31" name="AutoShape 89"/>
                          <wps:cNvCnPr>
                            <a:cxnSpLocks noChangeShapeType="1"/>
                          </wps:cNvCnPr>
                          <wps:spPr bwMode="auto">
                            <a:xfrm flipV="1">
                              <a:off x="5769" y="4407"/>
                              <a:ext cx="0" cy="360"/>
                            </a:xfrm>
                            <a:prstGeom prst="straightConnector1">
                              <a:avLst/>
                            </a:prstGeom>
                            <a:noFill/>
                            <a:ln w="9525">
                              <a:solidFill>
                                <a:srgbClr val="000000"/>
                              </a:solidFill>
                              <a:round/>
                              <a:tailEnd type="triangle" w="med" len="med"/>
                            </a:ln>
                            <a:effectLst/>
                          </wps:spPr>
                          <wps:bodyPr/>
                        </wps:wsp>
                        <wps:wsp>
                          <wps:cNvPr id="32" name="AutoShape 94"/>
                          <wps:cNvCnPr>
                            <a:cxnSpLocks noChangeShapeType="1"/>
                          </wps:cNvCnPr>
                          <wps:spPr bwMode="auto">
                            <a:xfrm flipV="1">
                              <a:off x="3545" y="4407"/>
                              <a:ext cx="0" cy="360"/>
                            </a:xfrm>
                            <a:prstGeom prst="straightConnector1">
                              <a:avLst/>
                            </a:prstGeom>
                            <a:noFill/>
                            <a:ln w="9525">
                              <a:solidFill>
                                <a:srgbClr val="000000"/>
                              </a:solidFill>
                              <a:round/>
                              <a:tailEnd type="triangle" w="med" len="med"/>
                            </a:ln>
                            <a:effectLst/>
                          </wps:spPr>
                          <wps:bodyPr/>
                        </wps:wsp>
                      </wpg:grpSp>
                      <wpg:grpSp>
                        <wpg:cNvPr id="33" name="Group 161"/>
                        <wpg:cNvGrpSpPr/>
                        <wpg:grpSpPr>
                          <a:xfrm>
                            <a:off x="3530" y="3612"/>
                            <a:ext cx="2239" cy="405"/>
                            <a:chOff x="3530" y="3612"/>
                            <a:chExt cx="2239" cy="405"/>
                          </a:xfrm>
                          <a:effectLst/>
                        </wpg:grpSpPr>
                        <wps:wsp>
                          <wps:cNvPr id="34" name="AutoShape 93"/>
                          <wps:cNvCnPr>
                            <a:cxnSpLocks noChangeShapeType="1"/>
                          </wps:cNvCnPr>
                          <wps:spPr bwMode="auto">
                            <a:xfrm>
                              <a:off x="3530" y="3612"/>
                              <a:ext cx="0" cy="405"/>
                            </a:xfrm>
                            <a:prstGeom prst="straightConnector1">
                              <a:avLst/>
                            </a:prstGeom>
                            <a:noFill/>
                            <a:ln w="9525">
                              <a:solidFill>
                                <a:srgbClr val="000000"/>
                              </a:solidFill>
                              <a:round/>
                              <a:tailEnd type="triangle" w="med" len="med"/>
                            </a:ln>
                            <a:effectLst/>
                          </wps:spPr>
                          <wps:bodyPr/>
                        </wps:wsp>
                        <wps:wsp>
                          <wps:cNvPr id="35" name="AutoShape 110"/>
                          <wps:cNvCnPr>
                            <a:cxnSpLocks noChangeShapeType="1"/>
                          </wps:cNvCnPr>
                          <wps:spPr bwMode="auto">
                            <a:xfrm>
                              <a:off x="5769" y="3612"/>
                              <a:ext cx="0" cy="330"/>
                            </a:xfrm>
                            <a:prstGeom prst="straightConnector1">
                              <a:avLst/>
                            </a:prstGeom>
                            <a:noFill/>
                            <a:ln w="9525">
                              <a:solidFill>
                                <a:srgbClr val="000000"/>
                              </a:solidFill>
                              <a:round/>
                              <a:tailEnd type="triangle" w="med" len="med"/>
                            </a:ln>
                            <a:effectLst/>
                          </wps:spPr>
                          <wps:bodyPr/>
                        </wps:wsp>
                      </wpg:grpSp>
                      <wps:wsp>
                        <wps:cNvPr id="36" name="Oval 155"/>
                        <wps:cNvSpPr>
                          <a:spLocks noChangeArrowheads="1"/>
                        </wps:cNvSpPr>
                        <wps:spPr bwMode="auto">
                          <a:xfrm>
                            <a:off x="4260" y="3327"/>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路由</w:t>
                              </w:r>
                            </w:p>
                          </w:txbxContent>
                        </wps:txbx>
                        <wps:bodyPr rot="0" vert="horz" wrap="square" lIns="91440" tIns="45720" rIns="91440" bIns="45720" anchor="t" anchorCtr="0" upright="1">
                          <a:noAutofit/>
                        </wps:bodyPr>
                      </wps:wsp>
                      <wps:wsp>
                        <wps:cNvPr id="37" name="Oval 156"/>
                        <wps:cNvSpPr>
                          <a:spLocks noChangeArrowheads="1"/>
                        </wps:cNvSpPr>
                        <wps:spPr bwMode="auto">
                          <a:xfrm>
                            <a:off x="4260" y="4452"/>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网关</w:t>
                              </w:r>
                            </w:p>
                          </w:txbxContent>
                        </wps:txbx>
                        <wps:bodyPr rot="0" vert="horz" wrap="square" lIns="91440" tIns="45720" rIns="91440" bIns="45720" anchor="t" anchorCtr="0" upright="1">
                          <a:noAutofit/>
                        </wps:bodyPr>
                      </wps:wsp>
                      <wps:wsp>
                        <wps:cNvPr id="38" name="AutoShape 157"/>
                        <wps:cNvCnPr>
                          <a:cxnSpLocks noChangeShapeType="1"/>
                        </wps:cNvCnPr>
                        <wps:spPr bwMode="auto">
                          <a:xfrm>
                            <a:off x="3545" y="4758"/>
                            <a:ext cx="715" cy="0"/>
                          </a:xfrm>
                          <a:prstGeom prst="straightConnector1">
                            <a:avLst/>
                          </a:prstGeom>
                          <a:noFill/>
                          <a:ln w="9525">
                            <a:solidFill>
                              <a:srgbClr val="000000"/>
                            </a:solidFill>
                            <a:round/>
                            <a:tailEnd type="triangle" w="med" len="med"/>
                          </a:ln>
                          <a:effectLst/>
                        </wps:spPr>
                        <wps:bodyPr/>
                      </wps:wsp>
                      <wps:wsp>
                        <wps:cNvPr id="39" name="AutoShape 158"/>
                        <wps:cNvCnPr>
                          <a:cxnSpLocks noChangeShapeType="1"/>
                        </wps:cNvCnPr>
                        <wps:spPr bwMode="auto">
                          <a:xfrm flipH="1">
                            <a:off x="5070" y="4767"/>
                            <a:ext cx="699" cy="0"/>
                          </a:xfrm>
                          <a:prstGeom prst="straightConnector1">
                            <a:avLst/>
                          </a:prstGeom>
                          <a:noFill/>
                          <a:ln w="9525">
                            <a:solidFill>
                              <a:srgbClr val="000000"/>
                            </a:solidFill>
                            <a:round/>
                            <a:tailEnd type="triangle" w="med" len="med"/>
                          </a:ln>
                          <a:effectLst/>
                        </wps:spPr>
                        <wps:bodyPr/>
                      </wps:wsp>
                      <wps:wsp>
                        <wps:cNvPr id="40" name="AutoShape 159"/>
                        <wps:cNvCnPr>
                          <a:cxnSpLocks noChangeShapeType="1"/>
                        </wps:cNvCnPr>
                        <wps:spPr bwMode="auto">
                          <a:xfrm>
                            <a:off x="3530" y="3612"/>
                            <a:ext cx="730" cy="0"/>
                          </a:xfrm>
                          <a:prstGeom prst="straightConnector1">
                            <a:avLst/>
                          </a:prstGeom>
                          <a:noFill/>
                          <a:ln w="9525">
                            <a:solidFill>
                              <a:srgbClr val="000000"/>
                            </a:solidFill>
                            <a:round/>
                            <a:tailEnd type="triangle" w="med" len="med"/>
                          </a:ln>
                          <a:effectLst/>
                        </wps:spPr>
                        <wps:bodyPr/>
                      </wps:wsp>
                      <wps:wsp>
                        <wps:cNvPr id="41" name="AutoShape 160"/>
                        <wps:cNvCnPr>
                          <a:cxnSpLocks noChangeShapeType="1"/>
                        </wps:cNvCnPr>
                        <wps:spPr bwMode="auto">
                          <a:xfrm flipH="1">
                            <a:off x="5070" y="3612"/>
                            <a:ext cx="699" cy="0"/>
                          </a:xfrm>
                          <a:prstGeom prst="straightConnector1">
                            <a:avLst/>
                          </a:prstGeom>
                          <a:noFill/>
                          <a:ln w="9525">
                            <a:solidFill>
                              <a:srgbClr val="000000"/>
                            </a:solidFill>
                            <a:round/>
                            <a:tailEnd type="triangle" w="med" len="med"/>
                          </a:ln>
                          <a:effectLst/>
                        </wps:spPr>
                        <wps:bodyPr/>
                      </wps:wsp>
                    </wpg:wgp>
                  </a:graphicData>
                </a:graphic>
              </wp:anchor>
            </w:drawing>
          </mc:Choice>
          <mc:Fallback>
            <w:pict>
              <v:group id="_x0000_s1026" o:spid="_x0000_s1026" o:spt="203" style="position:absolute;left:0pt;margin-left:42.2pt;margin-top:5.45pt;height:120.6pt;width:343.5pt;z-index:251659264;mso-width-relative:page;mso-height-relative:page;" coordorigin="3090,3123" coordsize="6870,2412" o:gfxdata="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&#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">
                <o:lock v:ext="edit" aspectratio="f"/>
                <v:shape id="AutoShape 135" o:spid="_x0000_s1026" o:spt="32" type="#_x0000_t32" style="position:absolute;left:8367;top:3123;height:2385;width:0;" filled="f" stroked="t" coordsize="21600,21600" o:gfxdata="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gzXrsAAADb&#10;AAAADwAAAAAAAAABACAAAAAiAAAAZHJzL2Rvd25yZXYueG1sUEsBAhQAFAAAAAgAh07iQDMvBZ47&#10;AAAAOQAAABAAAAAAAAAAAQAgAAAACgEAAGRycy9zaGFwZXhtbC54bWxQSwUGAAAAAAYABgBbAQAA&#10;tAMAAAAA&#10;">
                  <v:path arrowok="t"/>
                  <v:fill on="f" focussize="0,0"/>
                  <v:stroke joinstyle="round" dashstyle="longDashDot"/>
                  <v:imagedata o:title=""/>
                  <o:lock v:ext="edit" aspectratio="f"/>
                </v:shape>
                <v:shape id="AutoShape 136" o:spid="_x0000_s1026" o:spt="32" type="#_x0000_t32" style="position:absolute;left:5310;top:3150;height:2385;width:0;" filled="f" stroked="t" coordsize="21600,21600" o:gfxdata="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9JbFvQAA&#10;ANsAAAAPAAAAAAAAAAEAIAAAACIAAABkcnMvZG93bnJldi54bWxQSwECFAAUAAAACACHTuJAMy8F&#10;njsAAAA5AAAAEAAAAAAAAAABACAAAAAMAQAAZHJzL3NoYXBleG1sLnhtbFBLBQYAAAAABgAGAFsB&#10;AAC2AwAAAAA=&#10;">
                  <v:path arrowok="t"/>
                  <v:fill on="f" focussize="0,0"/>
                  <v:stroke joinstyle="round" dashstyle="longDashDot"/>
                  <v:imagedata o:title=""/>
                  <o:lock v:ext="edit" aspectratio="f"/>
                </v:shape>
                <v:shape id="AutoShape 77" o:spid="_x0000_s1026" o:spt="109" type="#_x0000_t109" style="position:absolute;left:3090;top:4017;height:405;width:1015;" fillcolor="#FFFFFF" filled="t" stroked="t" coordsize="21600,21600" o:gfxdata="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1zkeLsAAADb&#10;AAAADwAAAAAAAAABACAAAAAiAAAAZHJzL2Rvd25yZXYueG1sUEsBAhQAFAAAAAgAh07iQDMvBZ47&#10;AAAAOQAAABAAAAAAAAAAAQAgAAAACgEAAGRycy9zaGFwZXhtbC54bWxQSwUGAAAAAAYABgBbAQAA&#10;tAMAAAAA&#10;">
                  <v:path/>
                  <v:fill type="gradient" on="t" color2="#B8CCE4" focus="100%" focussize="0f,0f"/>
                  <v:stroke weight="1pt" color="#95B3D7" joinstyle="miter"/>
                  <v:imagedata o:title=""/>
                  <o:lock v:ext="edit" aspectratio="f"/>
                  <v:shadow on="t" color="#243F60" opacity="32768f" offset="1pt,2.12125984251968pt"/>
                  <v:textbo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v:textbox>
                </v:shape>
                <v:shape id="AutoShape 78" o:spid="_x0000_s1026" o:spt="176" type="#_x0000_t176" style="position:absolute;left:5449;top:3942;height:465;width:1030;" fillcolor="#FFFFFF" filled="t" stroked="t" coordsize="21600,21600" o:gfxdata="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v56&#10;wAAAANsAAAAPAAAAAAAAAAEAIAAAACIAAABkcnMvZG93bnJldi54bWxQSwECFAAUAAAACACHTuJA&#10;My8FnjsAAAA5AAAAEAAAAAAAAAABACAAAAAPAQAAZHJzL3NoYXBleG1sLnhtbFBLBQYAAAAABgAG&#10;AFsBAAC5AwAAAAA=&#10;">
                  <v:path/>
                  <v:fill type="gradient" on="t" color2="#B8CCE4" focus="100%" focussize="0f,0f"/>
                  <v:stroke weight="1pt" color="#95B3D7" joinstyle="miter"/>
                  <v:imagedata o:title=""/>
                  <o:lock v:ext="edit" aspectratio="f"/>
                  <v:shadow on="t" color="#243F60" opacity="32768f" offset="1pt,2.12125984251968pt"/>
                  <v:textbox>
                    <w:txbxContent>
                      <w:p>
                        <w:pPr>
                          <w:jc w:val="center"/>
                        </w:pPr>
                        <w:r>
                          <w:t>Internet</w:t>
                        </w:r>
                      </w:p>
                    </w:txbxContent>
                  </v:textbox>
                </v:shape>
                <v:shape id="AutoShape 79" o:spid="_x0000_s1026" o:spt="132" type="#_x0000_t132" style="position:absolute;left:7268;top:3504;height:1281;width:883;" fillcolor="#FFFFFF" filled="t" stroked="t" coordsize="21600,21600" o:gfxdata="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dheW8AAAA&#10;2wAAAA8AAAAAAAAAAQAgAAAAIgAAAGRycy9kb3ducmV2LnhtbFBLAQIUABQAAAAIAIdO4kAzLwWe&#10;OwAAADkAAAAQAAAAAAAAAAEAIAAAAAsBAABkcnMvc2hhcGV4bWwueG1sUEsFBgAAAAAGAAYAWwEA&#10;ALUDAAAAAA==&#10;">
                  <v:path/>
                  <v:fill type="gradient" on="t" color2="#B8CCE4" focus="100%" focussize="0f,0f"/>
                  <v:stroke weight="1pt" color="#95B3D7" joinstyle="round"/>
                  <v:imagedata o:title=""/>
                  <o:lock v:ext="edit" aspectratio="f"/>
                  <v:shadow on="t" color="#243F60" opacity="32768f" offset="1pt,2.12125984251968pt"/>
                  <v:textbox>
                    <w:txbxContent>
                      <w:p>
                        <w:pPr>
                          <w:rPr>
                            <w:sz w:val="18"/>
                            <w:szCs w:val="18"/>
                          </w:rPr>
                        </w:pPr>
                        <w:r>
                          <w:rPr>
                            <w:rFonts w:hint="eastAsia" w:ascii="黑体" w:hAnsi="黑体" w:eastAsia="黑体"/>
                            <w:sz w:val="18"/>
                            <w:szCs w:val="18"/>
                          </w:rPr>
                          <w:t>服务端</w:t>
                        </w:r>
                      </w:p>
                    </w:txbxContent>
                  </v:textbox>
                </v:shape>
                <v:shape id="AutoShape 81" o:spid="_x0000_s1026" o:spt="109" type="#_x0000_t109" style="position:absolute;left:8607;top:3972;height:465;width:1353;" fillcolor="#FFFFFF" filled="t" stroked="t" coordsize="21600,21600" o:gfxdata="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LV8DLsAAADb&#10;AAAADwAAAAAAAAABACAAAAAiAAAAZHJzL2Rvd25yZXYueG1sUEsBAhQAFAAAAAgAh07iQDMvBZ47&#10;AAAAOQAAABAAAAAAAAAAAQAgAAAACgEAAGRycy9zaGFwZXhtbC54bWxQSwUGAAAAAAYABgBbAQAA&#10;tAMAAAAA&#10;">
                  <v:path/>
                  <v:fill type="gradient" on="t" color2="#B8CCE4" focus="100%" focussize="0f,0f"/>
                  <v:stroke weight="1pt" color="#95B3D7" joinstyle="miter"/>
                  <v:imagedata o:title=""/>
                  <o:lock v:ext="edit" aspectratio="f"/>
                  <v:shadow on="t" color="#243F60" opacity="32768f" offset="1pt,2.12125984251968pt"/>
                  <v:textbo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v:textbox>
                </v:shape>
                <v:shape id="AutoShape 115" o:spid="_x0000_s1026" o:spt="32" type="#_x0000_t32" style="position:absolute;left:6480;top:4185;flip:x y;height:15;width:773;" filled="f" stroked="t" coordsize="21600,21600" o:gfxdata="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18hG8AAAA&#10;2wAAAA8AAAAAAAAAAQAgAAAAIgAAAGRycy9kb3ducmV2LnhtbFBLAQIUABQAAAAIAIdO4kAzLwWe&#10;OwAAADkAAAAQAAAAAAAAAAEAIAAAAAsBAABkcnMvc2hhcGV4bWwueG1sUEsFBgAAAAAGAAYAWwEA&#10;ALUDAAAAAA==&#10;">
                  <v:path arrowok="t"/>
                  <v:fill on="f" focussize="0,0"/>
                  <v:stroke joinstyle="round" startarrow="block" endarrow="block"/>
                  <v:imagedata o:title=""/>
                  <o:lock v:ext="edit" aspectratio="f"/>
                </v:shape>
                <v:shape id="AutoShape 116" o:spid="_x0000_s1026" o:spt="32" type="#_x0000_t32" style="position:absolute;left:8151;top:4200;flip:x;height:0;width:456;" filled="f" stroked="t" coordsize="21600,21600" o:gfxdata="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MCJvQAA&#10;ANsAAAAPAAAAAAAAAAEAIAAAACIAAABkcnMvZG93bnJldi54bWxQSwECFAAUAAAACACHTuJAMy8F&#10;njsAAAA5AAAAEAAAAAAAAAABACAAAAAMAQAAZHJzL3NoYXBleG1sLnhtbFBLBQYAAAAABgAGAFsB&#10;AAC2AwAAAAA=&#10;">
                  <v:path arrowok="t"/>
                  <v:fill on="f" focussize="0,0"/>
                  <v:stroke joinstyle="round" startarrow="block" endarrow="block"/>
                  <v:imagedata o:title=""/>
                  <o:lock v:ext="edit" aspectratio="f"/>
                </v:shape>
                <v:group id="Group 162" o:spid="_x0000_s1026" o:spt="203" style="position:absolute;left:3545;top:4407;height:360;width:2224;" coordorigin="3545,4407" coordsize="2224,360"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shape id="AutoShape 89" o:spid="_x0000_s1026" o:spt="32" type="#_x0000_t32" style="position:absolute;left:5769;top:4407;flip:y;height:360;width:0;" filled="f" stroked="t" coordsize="21600,21600" o:gfxdata="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q990vQAA&#10;ANsAAAAPAAAAAAAAAAEAIAAAACIAAABkcnMvZG93bnJldi54bWxQSwECFAAUAAAACACHTuJAMy8F&#10;njsAAAA5AAAAEAAAAAAAAAABACAAAAAMAQAAZHJzL3NoYXBleG1sLnhtbFBLBQYAAAAABgAGAFsB&#10;AAC2AwAAAAA=&#10;">
                    <v:path arrowok="t"/>
                    <v:fill on="f" focussize="0,0"/>
                    <v:stroke joinstyle="round" endarrow="block"/>
                    <v:imagedata o:title=""/>
                    <o:lock v:ext="edit" aspectratio="f"/>
                  </v:shape>
                  <v:shape id="AutoShape 94" o:spid="_x0000_s1026" o:spt="32" type="#_x0000_t32" style="position:absolute;left:3545;top:4407;flip:y;height:360;width:0;" filled="f" stroked="t" coordsize="21600,21600" o:gfxdata="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EjgNLsAAADb&#10;AAAADwAAAAAAAAABACAAAAAiAAAAZHJzL2Rvd25yZXYueG1sUEsBAhQAFAAAAAgAh07iQDMvBZ47&#10;AAAAOQAAABAAAAAAAAAAAQAgAAAACgEAAGRycy9zaGFwZXhtbC54bWxQSwUGAAAAAAYABgBbAQAA&#10;tAMAAAAA&#10;">
                    <v:path arrowok="t"/>
                    <v:fill on="f" focussize="0,0"/>
                    <v:stroke joinstyle="round" endarrow="block"/>
                    <v:imagedata o:title=""/>
                    <o:lock v:ext="edit" aspectratio="f"/>
                  </v:shape>
                </v:group>
                <v:group id="Group 161" o:spid="_x0000_s1026" o:spt="203" style="position:absolute;left:3530;top:3612;height:405;width:2239;" coordorigin="3530,3612" coordsize="2239,405"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AutoShape 93" o:spid="_x0000_s1026" o:spt="32" type="#_x0000_t32" style="position:absolute;left:3530;top:3612;height:405;width:0;" filled="f" stroked="t" coordsize="21600,21600" o:gfxdata="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eOdr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shape id="AutoShape 110" o:spid="_x0000_s1026" o:spt="32" type="#_x0000_t32" style="position:absolute;left:5769;top:3612;height:330;width:0;" filled="f" stroked="t" coordsize="21600,21600" o:gfxdata="UEsDBAoAAAAAAIdO4kAAAAAAAAAAAAAAAAAEAAAAZHJzL1BLAwQUAAAACACHTuJApOsr7b4AAADb&#10;AAAADwAAAGRycy9kb3ducmV2LnhtbEWPT2sCMRTE7wW/Q3iCt5pVYa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7b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group>
                <v:shape id="Oval 155" o:spid="_x0000_s1026" o:spt="3" type="#_x0000_t3" style="position:absolute;left:4260;top:3327;height:555;width:810;" fillcolor="#FFFFFF" filled="t" stroked="t" coordsize="21600,21600" o:gfxdata="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sEj8vQAA&#10;ANsAAAAPAAAAAAAAAAEAIAAAACIAAABkcnMvZG93bnJldi54bWxQSwECFAAUAAAACACHTuJAMy8F&#10;njsAAAA5AAAAEAAAAAAAAAABACAAAAAMAQAAZHJzL3NoYXBleG1sLnhtbFBLBQYAAAAABgAGAFsB&#10;AAC2AwAAAAA=&#10;">
                  <v:path/>
                  <v:fill type="gradient" on="t" color2="#B8CCE4" focus="100%" focussize="0f,0f"/>
                  <v:stroke weight="1pt" color="#95B3D7" joinstyle="round"/>
                  <v:imagedata o:title=""/>
                  <o:lock v:ext="edit" aspectratio="f"/>
                  <v:shadow on="t" color="#243F60" opacity="32768f" offset="1pt,2.12125984251968pt"/>
                  <v:textbox>
                    <w:txbxContent>
                      <w:p>
                        <w:pPr>
                          <w:rPr>
                            <w:rFonts w:ascii="黑体" w:hAnsi="黑体" w:eastAsia="黑体"/>
                            <w:sz w:val="15"/>
                            <w:szCs w:val="15"/>
                          </w:rPr>
                        </w:pPr>
                        <w:r>
                          <w:rPr>
                            <w:rFonts w:hint="eastAsia" w:ascii="黑体" w:hAnsi="黑体" w:eastAsia="黑体"/>
                            <w:color w:val="333333"/>
                            <w:sz w:val="15"/>
                            <w:szCs w:val="15"/>
                          </w:rPr>
                          <w:t>路由</w:t>
                        </w:r>
                      </w:p>
                    </w:txbxContent>
                  </v:textbox>
                </v:shape>
                <v:shape id="Oval 156" o:spid="_x0000_s1026" o:spt="3" type="#_x0000_t3" style="position:absolute;left:4260;top:4452;height:555;width:810;" fillcolor="#FFFFFF" filled="t" stroked="t" coordsize="21600,21600" o:gfxdata="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O1nvQAA&#10;ANsAAAAPAAAAAAAAAAEAIAAAACIAAABkcnMvZG93bnJldi54bWxQSwECFAAUAAAACACHTuJAMy8F&#10;njsAAAA5AAAAEAAAAAAAAAABACAAAAAMAQAAZHJzL3NoYXBleG1sLnhtbFBLBQYAAAAABgAGAFsB&#10;AAC2AwAAAAA=&#10;">
                  <v:path/>
                  <v:fill type="gradient" on="t" color2="#B8CCE4" focus="100%" focussize="0f,0f"/>
                  <v:stroke weight="1pt" color="#95B3D7" joinstyle="round"/>
                  <v:imagedata o:title=""/>
                  <o:lock v:ext="edit" aspectratio="f"/>
                  <v:shadow on="t" color="#243F60" opacity="32768f" offset="1pt,2.12125984251968pt"/>
                  <v:textbox>
                    <w:txbxContent>
                      <w:p>
                        <w:pPr>
                          <w:rPr>
                            <w:rFonts w:ascii="黑体" w:hAnsi="黑体" w:eastAsia="黑体"/>
                            <w:sz w:val="15"/>
                            <w:szCs w:val="15"/>
                          </w:rPr>
                        </w:pPr>
                        <w:r>
                          <w:rPr>
                            <w:rFonts w:hint="eastAsia" w:ascii="黑体" w:hAnsi="黑体" w:eastAsia="黑体"/>
                            <w:color w:val="333333"/>
                            <w:sz w:val="15"/>
                            <w:szCs w:val="15"/>
                          </w:rPr>
                          <w:t>网关</w:t>
                        </w:r>
                      </w:p>
                    </w:txbxContent>
                  </v:textbox>
                </v:shape>
                <v:shape id="AutoShape 157" o:spid="_x0000_s1026" o:spt="32" type="#_x0000_t32" style="position:absolute;left:3545;top:4758;height:0;width:715;" filled="f" stroked="t" coordsize="21600,21600" o:gfxdata="UEsDBAoAAAAAAIdO4kAAAAAAAAAAAAAAAAAEAAAAZHJzL1BLAwQUAAAACACHTuJAtJyIdb8AAADb&#10;AAAADwAAAGRycy9kb3ducmV2LnhtbEWPzWrDMBCE74G8g9hAb4nsF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ciHW/&#10;AAAA2wAAAA8AAAAAAAAAAQAgAAAAIgAAAGRycy9kb3ducmV2LnhtbFBLAQIUABQAAAAIAIdO4kAz&#10;LwWeOwAAADkAAAAQAAAAAAAAAAEAIAAAAA4BAABkcnMvc2hhcGV4bWwueG1sUEsFBgAAAAAGAAYA&#10;WwEAALgDAAAAAA==&#10;">
                  <v:path arrowok="t"/>
                  <v:fill on="f" focussize="0,0"/>
                  <v:stroke joinstyle="round" endarrow="block"/>
                  <v:imagedata o:title=""/>
                  <o:lock v:ext="edit" aspectratio="f"/>
                </v:shape>
                <v:shape id="AutoShape 158" o:spid="_x0000_s1026" o:spt="32" type="#_x0000_t32" style="position:absolute;left:5070;top:4767;flip:x;height:0;width:699;" filled="f" stroked="t" coordsize="21600,21600" o:gfxdata="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F4QL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shape id="AutoShape 159" o:spid="_x0000_s1026" o:spt="32" type="#_x0000_t32" style="position:absolute;left:3530;top:3612;height:0;width:730;" filled="f" stroked="t" coordsize="21600,21600" o:gfxdata="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5nLsAAADb&#10;AAAADwAAAAAAAAABACAAAAAiAAAAZHJzL2Rvd25yZXYueG1sUEsBAhQAFAAAAAgAh07iQDMvBZ47&#10;AAAAOQAAABAAAAAAAAAAAQAgAAAACgEAAGRycy9zaGFwZXhtbC54bWxQSwUGAAAAAAYABgBbAQAA&#10;tAMAAAAA&#10;">
                  <v:path arrowok="t"/>
                  <v:fill on="f" focussize="0,0"/>
                  <v:stroke joinstyle="round" endarrow="block"/>
                  <v:imagedata o:title=""/>
                  <o:lock v:ext="edit" aspectratio="f"/>
                </v:shape>
                <v:shape id="AutoShape 160" o:spid="_x0000_s1026" o:spt="32" type="#_x0000_t32" style="position:absolute;left:5070;top:3612;flip:x;height:0;width:699;" filled="f" stroked="t" coordsize="21600,21600" o:gfxdata="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JJqb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group>
            </w:pict>
          </mc:Fallback>
        </mc:AlternateConten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jc w:val="center"/>
        <w:rPr>
          <w:rFonts w:hint="eastAsia"/>
          <w:lang w:val="en-US" w:eastAsia="zh-CN"/>
        </w:rPr>
      </w:pPr>
      <w:r>
        <w:rPr>
          <w:rFonts w:hint="eastAsia"/>
          <w:lang w:val="en-US" w:eastAsia="zh-CN"/>
        </w:rPr>
        <w:t>图 3.1 系统总体框图</w:t>
      </w:r>
    </w:p>
    <w:p>
      <w:pPr>
        <w:numPr>
          <w:ilvl w:val="0"/>
          <w:numId w:val="0"/>
        </w:numPr>
        <w:jc w:val="center"/>
        <w:rPr>
          <w:rFonts w:hint="default"/>
          <w:lang w:val="en-US" w:eastAsia="zh-CN"/>
        </w:rPr>
      </w:pPr>
    </w:p>
    <w:p>
      <w:pPr>
        <w:pStyle w:val="3"/>
        <w:rPr>
          <w:sz w:val="30"/>
          <w:szCs w:val="30"/>
        </w:rPr>
      </w:pPr>
      <w:bookmarkStart w:id="109" w:name="_Toc829"/>
      <w:r>
        <w:rPr>
          <w:sz w:val="30"/>
          <w:szCs w:val="30"/>
        </w:rPr>
        <w:t>3</w:t>
      </w:r>
      <w:r>
        <w:rPr>
          <w:rFonts w:hint="eastAsia"/>
          <w:sz w:val="30"/>
          <w:szCs w:val="30"/>
          <w:lang w:val="en-US" w:eastAsia="zh-CN"/>
        </w:rPr>
        <w:t>.</w:t>
      </w:r>
      <w:r>
        <w:rPr>
          <w:sz w:val="30"/>
          <w:szCs w:val="30"/>
        </w:rPr>
        <w:t xml:space="preserve">1 </w:t>
      </w:r>
      <w:r>
        <w:rPr>
          <w:rFonts w:hint="eastAsia"/>
          <w:sz w:val="30"/>
          <w:szCs w:val="30"/>
        </w:rPr>
        <w:t>功能需求</w:t>
      </w:r>
      <w:r>
        <w:rPr>
          <w:rFonts w:hint="eastAsia"/>
          <w:sz w:val="30"/>
          <w:szCs w:val="30"/>
          <w:lang w:eastAsia="zh-CN"/>
        </w:rPr>
        <w:t>分析</w:t>
      </w:r>
      <w:bookmarkEnd w:id="109"/>
    </w:p>
    <w:p>
      <w:pPr>
        <w:numPr>
          <w:ilvl w:val="0"/>
          <w:numId w:val="0"/>
        </w:numPr>
        <w:ind w:left="360" w:leftChars="0"/>
        <w:rPr>
          <w:rFonts w:hint="eastAsia" w:ascii="宋体" w:hAnsi="宋体"/>
          <w:lang w:val="en-US" w:eastAsia="zh-CN"/>
        </w:rPr>
      </w:pPr>
      <w:r>
        <w:rPr>
          <w:rFonts w:hint="eastAsia" w:ascii="宋体" w:hAnsi="宋体"/>
          <w:lang w:val="en-US" w:eastAsia="zh-CN"/>
        </w:rPr>
        <w:t>本系统分为三个大的模块:</w:t>
      </w:r>
    </w:p>
    <w:p>
      <w:pPr>
        <w:numPr>
          <w:ilvl w:val="0"/>
          <w:numId w:val="2"/>
        </w:numPr>
        <w:ind w:firstLine="480" w:firstLineChars="200"/>
        <w:rPr>
          <w:rFonts w:hint="eastAsia" w:eastAsia="宋体"/>
        </w:rPr>
      </w:pPr>
      <w:r>
        <w:rPr>
          <w:rFonts w:hint="eastAsia" w:eastAsia="宋体"/>
          <w:lang w:val="en-US" w:eastAsia="zh-CN"/>
        </w:rPr>
        <w:t>感知层</w:t>
      </w:r>
      <w:r>
        <w:rPr>
          <w:rFonts w:hint="eastAsia" w:eastAsia="宋体"/>
        </w:rPr>
        <w:t>语音采集转存与发送处理：利用VS1053芯片采集WAV文件格式，</w:t>
      </w:r>
    </w:p>
    <w:p>
      <w:pPr>
        <w:numPr>
          <w:ilvl w:val="0"/>
          <w:numId w:val="0"/>
        </w:numPr>
        <w:rPr>
          <w:rFonts w:hint="eastAsia" w:eastAsia="宋体"/>
        </w:rPr>
      </w:pPr>
      <w:r>
        <w:rPr>
          <w:rFonts w:hint="eastAsia" w:eastAsia="宋体"/>
        </w:rPr>
        <w:t>然后将wav文件存入SD卡，再利用esp8266连入服务端，将数据源源不断的传给服务器。</w:t>
      </w:r>
    </w:p>
    <w:p>
      <w:pPr>
        <w:ind w:firstLine="480" w:firstLineChars="200"/>
        <w:rPr>
          <w:rFonts w:hint="eastAsia" w:eastAsia="宋体"/>
        </w:rPr>
      </w:pPr>
      <w:r>
        <w:rPr>
          <w:rFonts w:hint="eastAsia" w:eastAsia="宋体"/>
          <w:lang w:val="en-US" w:eastAsia="zh-CN"/>
        </w:rPr>
        <w:t>2</w:t>
      </w:r>
      <w:r>
        <w:rPr>
          <w:rFonts w:hint="eastAsia" w:eastAsia="宋体"/>
        </w:rPr>
        <w:t>）服务端数据的接收与分析：服务端数据的接收与分析是系统一个至关重要的环节，对整个系统的性能有着至关重要的影响。利用多线程监听单片机的连接，设置一套当前应用的专属传输层协议，方便数据的接收与传输，将接收到的wav格式进行语音识别（讯飞在线识别的相应API），识别出相应的文字，然后存入数据库或直接以文件形式存入服务器，调试相应的自然语言分析分析算法（关键字提取 情感分析 语义角色标注），得到当前情绪状况，当日说话量或更多信息，并且记录下来，发给客户终端展示。</w:t>
      </w:r>
    </w:p>
    <w:p>
      <w:pPr>
        <w:ind w:firstLine="480" w:firstLineChars="200"/>
        <w:rPr>
          <w:rFonts w:hint="eastAsia" w:eastAsia="宋体"/>
          <w:lang w:val="en-US" w:eastAsia="zh-CN"/>
        </w:rPr>
      </w:pPr>
      <w:r>
        <w:rPr>
          <w:rFonts w:hint="eastAsia" w:eastAsia="宋体"/>
          <w:lang w:val="en-US" w:eastAsia="zh-CN"/>
        </w:rPr>
        <w:t>3）客户终端展示与设置：</w:t>
      </w:r>
    </w:p>
    <w:p>
      <w:pPr>
        <w:ind w:firstLine="480" w:firstLineChars="200"/>
        <w:rPr>
          <w:rFonts w:hint="eastAsia" w:eastAsia="宋体"/>
          <w:lang w:val="en-US" w:eastAsia="zh-CN"/>
        </w:rPr>
      </w:pPr>
      <w:r>
        <w:rPr>
          <w:rFonts w:hint="eastAsia" w:eastAsia="宋体"/>
          <w:lang w:val="en-US" w:eastAsia="zh-CN"/>
        </w:rPr>
        <w:t>(1)心情图：通过提供的请求得到想要的时间内（日，周，月）的数据，然后通过好看line控件展示出来</w:t>
      </w:r>
    </w:p>
    <w:p>
      <w:pPr>
        <w:ind w:firstLine="480" w:firstLineChars="200"/>
        <w:rPr>
          <w:rFonts w:hint="eastAsia" w:eastAsia="宋体"/>
          <w:lang w:val="en-US" w:eastAsia="zh-CN"/>
        </w:rPr>
      </w:pPr>
      <w:r>
        <w:rPr>
          <w:rFonts w:hint="eastAsia" w:eastAsia="宋体"/>
          <w:lang w:val="en-US" w:eastAsia="zh-CN"/>
        </w:rPr>
        <w:t>(2)词云：主要是通过请求得到词云，词云内容和图形可由客户端设置。生成部分有服务端处理</w:t>
      </w:r>
    </w:p>
    <w:p>
      <w:pPr>
        <w:ind w:firstLine="480" w:firstLineChars="200"/>
        <w:rPr>
          <w:rFonts w:hint="eastAsia" w:eastAsia="宋体"/>
          <w:lang w:val="en-US" w:eastAsia="zh-CN"/>
        </w:rPr>
      </w:pPr>
      <w:r>
        <w:rPr>
          <w:rFonts w:hint="eastAsia" w:eastAsia="宋体"/>
          <w:lang w:val="en-US" w:eastAsia="zh-CN"/>
        </w:rPr>
        <w:t>(3)智能推荐：请求得到未来可能会做的关键字，然后关联到相关内容展示给用户</w:t>
      </w:r>
    </w:p>
    <w:p>
      <w:pPr>
        <w:ind w:firstLine="480" w:firstLineChars="200"/>
        <w:rPr>
          <w:rFonts w:hint="default" w:eastAsia="宋体"/>
          <w:lang w:val="en-US" w:eastAsia="zh-CN"/>
        </w:rPr>
      </w:pPr>
      <w:r>
        <w:rPr>
          <w:rFonts w:hint="eastAsia" w:eastAsia="宋体"/>
          <w:lang w:val="en-US" w:eastAsia="zh-CN"/>
        </w:rPr>
        <w:t>(4)今日总结：将得的所有数据进行合理的展示包括但不限于（词频分析数据，词性分析数据，最值数据）展现形式为向上滑动的页面，背景为柔和的图片</w:t>
      </w:r>
    </w:p>
    <w:p>
      <w:pPr>
        <w:pStyle w:val="3"/>
        <w:rPr>
          <w:sz w:val="30"/>
          <w:szCs w:val="30"/>
        </w:rPr>
      </w:pPr>
      <w:bookmarkStart w:id="110" w:name="_Toc21371"/>
      <w:r>
        <w:rPr>
          <w:sz w:val="30"/>
          <w:szCs w:val="30"/>
        </w:rPr>
        <w:t>3</w:t>
      </w:r>
      <w:r>
        <w:rPr>
          <w:rFonts w:hint="eastAsia"/>
          <w:sz w:val="30"/>
          <w:szCs w:val="30"/>
          <w:lang w:val="en-US" w:eastAsia="zh-CN"/>
        </w:rPr>
        <w:t>.2</w:t>
      </w:r>
      <w:r>
        <w:rPr>
          <w:rFonts w:hint="eastAsia"/>
          <w:sz w:val="30"/>
          <w:szCs w:val="30"/>
          <w:lang w:eastAsia="zh-CN"/>
        </w:rPr>
        <w:t xml:space="preserve"> 总体设计</w:t>
      </w:r>
      <w:bookmarkEnd w:id="110"/>
    </w:p>
    <w:p>
      <w:pPr>
        <w:pStyle w:val="4"/>
        <w:bidi w:val="0"/>
        <w:rPr>
          <w:rFonts w:hint="default"/>
          <w:lang w:val="en-US" w:eastAsia="zh-CN"/>
        </w:rPr>
      </w:pPr>
      <w:bookmarkStart w:id="111" w:name="_Toc2299"/>
      <w:r>
        <w:rPr>
          <w:rFonts w:hint="eastAsia"/>
          <w:lang w:val="en-US" w:eastAsia="zh-CN"/>
        </w:rPr>
        <w:t>3.2.1感知层总体设计</w:t>
      </w:r>
      <w:bookmarkEnd w:id="111"/>
    </w:p>
    <w:p>
      <w:pPr>
        <w:ind w:firstLine="480" w:firstLineChars="200"/>
        <w:rPr>
          <w:rFonts w:hint="eastAsia" w:eastAsia="宋体"/>
          <w:lang w:val="en-US" w:eastAsia="zh-CN"/>
        </w:rPr>
      </w:pPr>
      <w:r>
        <w:rPr>
          <w:rFonts w:hint="eastAsia" w:eastAsia="宋体"/>
          <w:lang w:val="en-US" w:eastAsia="zh-CN"/>
        </w:rPr>
        <w:t>1）声音采集模块：</w:t>
      </w:r>
    </w:p>
    <w:p>
      <w:pPr>
        <w:ind w:firstLine="480" w:firstLineChars="200"/>
        <w:rPr>
          <w:rFonts w:hint="eastAsia" w:eastAsia="宋体"/>
          <w:lang w:val="en-US" w:eastAsia="zh-CN"/>
        </w:rPr>
      </w:pPr>
      <w:r>
        <w:rPr>
          <w:rFonts w:hint="eastAsia" w:eastAsia="宋体"/>
          <w:lang w:val="en-US" w:eastAsia="zh-CN"/>
        </w:rPr>
        <w:t>(1)声音采集：音频数据采集采用VS1053芯片。主控芯片通过SPI控制VS1053芯片，用七条线将主控芯片与VS1053相连。主要是控制VS1053的复位，接收VS1053目前是否能接受数据的状态，最重要的是进行音频数据的采集。</w:t>
      </w:r>
    </w:p>
    <w:p>
      <w:pPr>
        <w:ind w:firstLine="480" w:firstLineChars="200"/>
        <w:rPr>
          <w:rFonts w:hint="eastAsia" w:eastAsia="宋体"/>
          <w:lang w:val="en-US" w:eastAsia="zh-CN"/>
        </w:rPr>
      </w:pPr>
      <w:r>
        <w:rPr>
          <w:rFonts w:hint="eastAsia" w:eastAsia="宋体"/>
          <w:lang w:val="en-US" w:eastAsia="zh-CN"/>
        </w:rPr>
        <w:t>(2)声音存储：芯片采集到的数据都是 PCM（</w:t>
      </w:r>
      <w:r>
        <w:rPr>
          <w:rFonts w:eastAsia="宋体"/>
        </w:rPr>
        <w:t>Pulse Code Modulation</w:t>
      </w:r>
      <w:r>
        <w:rPr>
          <w:rFonts w:hint="eastAsia" w:eastAsia="宋体"/>
          <w:lang w:eastAsia="zh-CN"/>
        </w:rPr>
        <w:t>）</w:t>
      </w:r>
      <w:r>
        <w:rPr>
          <w:rFonts w:hint="eastAsia" w:eastAsia="宋体"/>
          <w:lang w:val="en-US" w:eastAsia="zh-CN"/>
        </w:rPr>
        <w:t>，这是最基本的WAVE文件格式，要实现录波，首先需要了解波形文件格式，在熟悉WAV文件格式的情况下，严格按照相应的格式分割块，创建了一个wav文件，本系统用8G存储卡保存，在文件名方面本系统用时间戳来命名文件，适合以后处理。</w:t>
      </w:r>
    </w:p>
    <w:p>
      <w:pPr>
        <w:ind w:firstLine="480" w:firstLineChars="200"/>
        <w:rPr>
          <w:rFonts w:hint="default" w:eastAsia="宋体"/>
          <w:lang w:val="en-US" w:eastAsia="zh-CN"/>
        </w:rPr>
      </w:pPr>
      <w:r>
        <w:rPr>
          <w:rFonts w:hint="eastAsia" w:eastAsia="宋体"/>
          <w:lang w:val="en-US" w:eastAsia="zh-CN"/>
        </w:rPr>
        <w:t>2）WIFI通信模块：</w:t>
      </w:r>
    </w:p>
    <w:p>
      <w:pPr>
        <w:ind w:firstLine="480" w:firstLineChars="200"/>
        <w:rPr>
          <w:rFonts w:hint="eastAsia" w:eastAsia="宋体"/>
          <w:lang w:val="en-US" w:eastAsia="zh-CN"/>
        </w:rPr>
      </w:pPr>
      <w:r>
        <w:rPr>
          <w:rFonts w:hint="eastAsia" w:eastAsia="宋体"/>
          <w:lang w:val="en-US" w:eastAsia="zh-CN"/>
        </w:rPr>
        <w:t>(1)通信模块:本系统采用的时ESP8266作为通信芯片， 模块ATK-ESP8266利用串口与主控芯片通信，需要实现指定WIFI的连接，指定IP和端口的连接，字符串的发送这三个主要功能。本设计采用UART3连接WiFi模块进行指令配置和无线通信，实现TCP的安全传输。</w:t>
      </w:r>
    </w:p>
    <w:p>
      <w:pPr>
        <w:ind w:firstLine="480" w:firstLineChars="200"/>
        <w:rPr>
          <w:rFonts w:hint="eastAsia" w:eastAsia="宋体"/>
          <w:lang w:val="en-US" w:eastAsia="zh-CN"/>
        </w:rPr>
      </w:pPr>
      <w:r>
        <w:rPr>
          <w:rFonts w:hint="eastAsia" w:eastAsia="宋体"/>
          <w:lang w:val="en-US" w:eastAsia="zh-CN"/>
        </w:rPr>
        <w:t>3）核心母板：</w:t>
      </w:r>
    </w:p>
    <w:p>
      <w:pPr>
        <w:ind w:firstLine="480" w:firstLineChars="200"/>
        <w:rPr>
          <w:rFonts w:hint="eastAsia" w:eastAsia="宋体"/>
          <w:lang w:val="en-US" w:eastAsia="zh-CN"/>
        </w:rPr>
      </w:pPr>
      <w:r>
        <w:rPr>
          <w:rFonts w:hint="eastAsia" w:eastAsia="宋体"/>
          <w:lang w:val="en-US" w:eastAsia="zh-CN"/>
        </w:rPr>
        <w:t>(1)整体策略:声音模块，通信模块，sd卡模块，串口模块等都以一片stm32f10 为核心，这个芯片，负责所有的计算和控制具体流程如下:</w:t>
      </w:r>
    </w:p>
    <w:p>
      <w:pPr>
        <w:ind w:firstLine="480" w:firstLineChars="200"/>
        <w:rPr>
          <w:rFonts w:hint="eastAsia" w:eastAsia="宋体"/>
          <w:lang w:val="en-US" w:eastAsia="zh-CN"/>
        </w:rPr>
      </w:pPr>
      <w:r>
        <w:rPr>
          <w:rFonts w:hint="eastAsia" w:eastAsia="宋体"/>
          <w:lang w:val="en-US" w:eastAsia="zh-CN"/>
        </w:rPr>
        <w:t>初始化:</w:t>
      </w:r>
    </w:p>
    <w:p>
      <w:pPr>
        <w:ind w:firstLine="480" w:firstLineChars="200"/>
        <w:rPr>
          <w:rFonts w:hint="eastAsia" w:eastAsia="宋体"/>
          <w:lang w:val="en-US" w:eastAsia="zh-CN"/>
        </w:rPr>
      </w:pPr>
      <w:r>
        <w:rPr>
          <w:rFonts w:hint="eastAsia" w:eastAsia="宋体"/>
          <w:lang w:val="en-US" w:eastAsia="zh-CN"/>
        </w:rPr>
        <w:t>串口速率的设置</w:t>
      </w:r>
    </w:p>
    <w:p>
      <w:pPr>
        <w:ind w:firstLine="480" w:firstLineChars="200"/>
        <w:rPr>
          <w:rFonts w:hint="default" w:eastAsia="宋体"/>
          <w:lang w:val="en-US" w:eastAsia="zh-CN"/>
        </w:rPr>
      </w:pPr>
      <w:r>
        <w:rPr>
          <w:rFonts w:hint="eastAsia" w:eastAsia="宋体"/>
          <w:lang w:val="en-US" w:eastAsia="zh-CN"/>
        </w:rPr>
        <w:t>显示屏的寄存器配置</w:t>
      </w:r>
    </w:p>
    <w:p>
      <w:pPr>
        <w:ind w:firstLine="480" w:firstLineChars="200"/>
        <w:rPr>
          <w:rFonts w:hint="default" w:eastAsia="宋体"/>
          <w:lang w:val="en-US" w:eastAsia="zh-CN"/>
        </w:rPr>
      </w:pPr>
      <w:r>
        <w:rPr>
          <w:rFonts w:hint="eastAsia" w:eastAsia="宋体"/>
          <w:lang w:val="en-US" w:eastAsia="zh-CN"/>
        </w:rPr>
        <w:t>SD卡，延时函数的初始化</w:t>
      </w:r>
    </w:p>
    <w:p>
      <w:pPr>
        <w:ind w:firstLine="480" w:firstLineChars="200"/>
        <w:rPr>
          <w:rFonts w:hint="default" w:eastAsia="宋体"/>
          <w:lang w:val="en-US" w:eastAsia="zh-CN"/>
        </w:rPr>
      </w:pPr>
      <w:r>
        <w:rPr>
          <w:rFonts w:hint="eastAsia" w:eastAsia="宋体"/>
          <w:lang w:val="en-US" w:eastAsia="zh-CN"/>
        </w:rPr>
        <w:t>其他模块的初始化</w:t>
      </w:r>
    </w:p>
    <w:p>
      <w:pPr>
        <w:ind w:firstLine="480" w:firstLineChars="200"/>
        <w:rPr>
          <w:rFonts w:hint="eastAsia" w:eastAsia="宋体"/>
          <w:lang w:val="en-US" w:eastAsia="zh-CN"/>
        </w:rPr>
      </w:pPr>
      <w:r>
        <w:rPr>
          <w:rFonts w:hint="eastAsia" w:eastAsia="宋体"/>
          <w:lang w:val="en-US" w:eastAsia="zh-CN"/>
        </w:rPr>
        <w:t>(2)无线通信的建立：通过串口三和8266进行通信，利用at指令实现服务器的连接和状态检查，并把连接信息输出在显示屏上。</w:t>
      </w:r>
    </w:p>
    <w:p>
      <w:pPr>
        <w:ind w:firstLine="480" w:firstLineChars="200"/>
        <w:rPr>
          <w:rFonts w:hint="eastAsia" w:eastAsia="宋体"/>
          <w:lang w:val="en-US" w:eastAsia="zh-CN"/>
        </w:rPr>
      </w:pPr>
      <w:r>
        <w:rPr>
          <w:rFonts w:hint="eastAsia" w:eastAsia="宋体"/>
          <w:lang w:val="en-US" w:eastAsia="zh-CN"/>
        </w:rPr>
        <w:t>(3)进入主要循环：</w:t>
      </w:r>
    </w:p>
    <w:p>
      <w:pPr>
        <w:ind w:firstLine="480" w:firstLineChars="200"/>
        <w:rPr>
          <w:rFonts w:hint="default" w:eastAsia="宋体"/>
          <w:lang w:val="en-US" w:eastAsia="zh-CN"/>
        </w:rPr>
      </w:pPr>
      <w:r>
        <w:rPr>
          <w:rFonts w:hint="eastAsia" w:eastAsia="宋体"/>
          <w:lang w:val="en-US" w:eastAsia="zh-CN"/>
        </w:rPr>
        <w:t>录音模块开始工作，不断记录语音信息并存入sd卡，生成与时间相关的wav文件用户可通过按钮来直接控制文件的上传，上传的起始时间又存储在一个单独文件里，这样就不会造成文件的反复传输同时芯片还在不断检测各个模块的工作状态，如有问题及时自动处理并显示问题。</w:t>
      </w:r>
    </w:p>
    <w:p>
      <w:pPr>
        <w:pStyle w:val="4"/>
        <w:bidi w:val="0"/>
        <w:rPr>
          <w:rFonts w:hint="default"/>
          <w:lang w:val="en-US" w:eastAsia="zh-CN"/>
        </w:rPr>
      </w:pPr>
      <w:bookmarkStart w:id="112" w:name="_Toc28674"/>
      <w:r>
        <w:rPr>
          <w:rFonts w:hint="eastAsia"/>
          <w:lang w:val="en-US" w:eastAsia="zh-CN"/>
        </w:rPr>
        <w:t>3.2.2 服务端总体设计</w:t>
      </w:r>
      <w:bookmarkEnd w:id="112"/>
    </w:p>
    <w:p>
      <w:pPr>
        <w:ind w:firstLine="480" w:firstLineChars="200"/>
        <w:jc w:val="left"/>
        <w:rPr>
          <w:rFonts w:hint="eastAsia" w:cs="Times New Roman"/>
          <w:lang w:val="en-US" w:eastAsia="zh-CN"/>
        </w:rPr>
      </w:pPr>
      <w:r>
        <w:rPr>
          <w:rFonts w:cs="Times New Roman"/>
        </w:rPr>
        <w:t>根据</w:t>
      </w:r>
      <w:r>
        <w:rPr>
          <w:rFonts w:hint="eastAsia" w:cs="Times New Roman"/>
          <w:lang w:val="en-US" w:eastAsia="zh-CN"/>
        </w:rPr>
        <w:t>所分析的需求</w:t>
      </w:r>
      <w:r>
        <w:rPr>
          <w:rFonts w:cs="Times New Roman"/>
        </w:rPr>
        <w:t>，</w:t>
      </w:r>
      <w:r>
        <w:rPr>
          <w:rFonts w:hint="eastAsia" w:cs="Times New Roman"/>
          <w:lang w:val="en-US" w:eastAsia="zh-CN"/>
        </w:rPr>
        <w:t>单片机一直进行音频的采集，当需要上传数据时直接和服务端通过WIFI无线通信，此时服务端一直监听来自单片机或者客户端的请求，并按照本系统的应用协议进行通信，通信协议格式如下:</w:t>
      </w:r>
    </w:p>
    <w:p>
      <w:pPr>
        <w:ind w:firstLine="480" w:firstLineChars="200"/>
        <w:jc w:val="left"/>
        <w:rPr>
          <w:rFonts w:eastAsia="宋体" w:cs="Times New Roman"/>
        </w:rPr>
      </w:pPr>
      <w:r>
        <w:rPr>
          <w:rFonts w:hint="eastAsia" w:eastAsia="宋体" w:cs="Times New Roman"/>
        </w:rPr>
        <w:t>大体结构都是，先发json字符串的命令码，然后再发具体的通信内容</w:t>
      </w:r>
    </w:p>
    <w:p>
      <w:pPr>
        <w:ind w:firstLine="480" w:firstLineChars="200"/>
        <w:jc w:val="left"/>
        <w:rPr>
          <w:rFonts w:eastAsia="宋体" w:cs="Times New Roman"/>
        </w:rPr>
      </w:pPr>
      <w:r>
        <w:rPr>
          <w:rFonts w:hint="eastAsia" w:eastAsia="宋体" w:cs="Times New Roman"/>
        </w:rPr>
        <w:t>字段及说明：</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w:t>
      </w:r>
      <w:r>
        <w:rPr>
          <w:rFonts w:hint="eastAsia" w:eastAsia="宋体" w:cs="Times New Roman"/>
        </w:rPr>
        <w:t>from</w:t>
      </w:r>
      <w:r>
        <w:rPr>
          <w:rFonts w:eastAsia="宋体" w:cs="Times New Roman"/>
        </w:rPr>
        <w:t xml:space="preserve">”    </w:t>
      </w:r>
      <w:r>
        <w:rPr>
          <w:rFonts w:hint="eastAsia" w:eastAsia="宋体" w:cs="Times New Roman"/>
        </w:rPr>
        <w:t>int类型 0</w:t>
      </w:r>
      <w:r>
        <w:rPr>
          <w:rFonts w:eastAsia="宋体" w:cs="Times New Roman"/>
        </w:rPr>
        <w:t xml:space="preserve"> </w:t>
      </w:r>
      <w:r>
        <w:rPr>
          <w:rFonts w:hint="eastAsia" w:eastAsia="宋体" w:cs="Times New Roman"/>
        </w:rPr>
        <w:t>表示</w:t>
      </w:r>
      <w:r>
        <w:rPr>
          <w:rFonts w:hint="eastAsia" w:eastAsia="宋体" w:cs="Times New Roman"/>
          <w:lang w:eastAsia="zh-CN"/>
        </w:rPr>
        <w:t>客户端</w:t>
      </w:r>
      <w:r>
        <w:rPr>
          <w:rFonts w:hint="eastAsia" w:eastAsia="宋体" w:cs="Times New Roman"/>
        </w:rPr>
        <w:t xml:space="preserve"> 1表示单片机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“ID”</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 xml:space="preserve">string类型 表示设备特定的序号 </w:t>
      </w:r>
      <w:r>
        <w:rPr>
          <w:rFonts w:eastAsia="宋体" w:cs="Times New Roman"/>
        </w:rPr>
        <w:t xml:space="preserve"> </w:t>
      </w:r>
      <w:r>
        <w:rPr>
          <w:rFonts w:hint="eastAsia" w:eastAsia="宋体" w:cs="Times New Roman"/>
        </w:rPr>
        <w:t>用此字段可实现</w:t>
      </w:r>
      <w:r>
        <w:rPr>
          <w:rFonts w:hint="eastAsia" w:eastAsia="宋体" w:cs="Times New Roman"/>
          <w:lang w:eastAsia="zh-CN"/>
        </w:rPr>
        <w:t>客户端</w:t>
      </w:r>
      <w:r>
        <w:rPr>
          <w:rFonts w:hint="eastAsia" w:eastAsia="宋体" w:cs="Times New Roman"/>
        </w:rPr>
        <w:t>绑定特定单片机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hint="eastAsia" w:eastAsia="宋体" w:cs="Times New Roman"/>
        </w:rPr>
        <w:t xml:space="preserve">“time“ </w:t>
      </w:r>
      <w:r>
        <w:rPr>
          <w:rFonts w:eastAsia="宋体" w:cs="Times New Roman"/>
        </w:rPr>
        <w:t xml:space="preserve">   int </w:t>
      </w:r>
      <w:r>
        <w:rPr>
          <w:rFonts w:hint="eastAsia" w:eastAsia="宋体" w:cs="Times New Roman"/>
        </w:rPr>
        <w:t>类型 表示想要数据离现在的时间</w:t>
      </w:r>
    </w:p>
    <w:p>
      <w:pPr>
        <w:ind w:firstLine="480" w:firstLineChars="200"/>
        <w:jc w:val="left"/>
        <w:rPr>
          <w:rFonts w:hint="default" w:eastAsia="宋体" w:cs="Times New Roman"/>
          <w:lang w:val="en-US" w:eastAsia="zh-CN"/>
        </w:rPr>
      </w:pPr>
      <w:r>
        <w:rPr>
          <w:rFonts w:eastAsia="宋体" w:cs="Times New Roman"/>
        </w:rPr>
        <w:tab/>
      </w:r>
      <w:r>
        <w:rPr>
          <w:rFonts w:eastAsia="宋体" w:cs="Times New Roman"/>
        </w:rPr>
        <w:tab/>
      </w:r>
      <w:r>
        <w:rPr>
          <w:rFonts w:hint="eastAsia" w:eastAsia="宋体" w:cs="Times New Roman"/>
        </w:rPr>
        <w:t>“k“</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专门用于关键字，表示想要的top</w:t>
      </w:r>
      <w:r>
        <w:rPr>
          <w:rFonts w:eastAsia="宋体" w:cs="Times New Roman"/>
        </w:rPr>
        <w:t xml:space="preserve"> </w:t>
      </w:r>
      <w:r>
        <w:rPr>
          <w:rFonts w:eastAsia="宋体" w:cs="Times New Roman"/>
        </w:rPr>
        <w:tab/>
      </w:r>
      <w:r>
        <w:rPr>
          <w:rFonts w:hint="eastAsia" w:eastAsia="宋体" w:cs="Times New Roman"/>
        </w:rPr>
        <w:t>k</w:t>
      </w:r>
    </w:p>
    <w:p>
      <w:pPr>
        <w:ind w:firstLine="480" w:firstLineChars="200"/>
        <w:jc w:val="left"/>
        <w:rPr>
          <w:rFonts w:hint="eastAsia" w:eastAsia="宋体" w:cs="Times New Roman"/>
        </w:rPr>
      </w:pPr>
      <w:r>
        <w:rPr>
          <w:rFonts w:eastAsia="宋体" w:cs="Times New Roman"/>
        </w:rPr>
        <w:tab/>
      </w:r>
      <w:r>
        <w:rPr>
          <w:rFonts w:eastAsia="宋体" w:cs="Times New Roman"/>
        </w:rPr>
        <w:tab/>
      </w:r>
      <w:r>
        <w:rPr>
          <w:rFonts w:hint="eastAsia" w:eastAsia="宋体" w:cs="Times New Roman"/>
        </w:rPr>
        <w:t>“order“</w:t>
      </w:r>
      <w:r>
        <w:rPr>
          <w:rFonts w:eastAsia="宋体" w:cs="Times New Roman"/>
        </w:rPr>
        <w:tab/>
      </w:r>
      <w:r>
        <w:rPr>
          <w:rFonts w:eastAsia="宋体" w:cs="Times New Roman"/>
        </w:rPr>
        <w:t xml:space="preserve"> </w:t>
      </w:r>
      <w:r>
        <w:rPr>
          <w:rFonts w:hint="eastAsia" w:eastAsia="宋体" w:cs="Times New Roman"/>
        </w:rPr>
        <w:t>string类型 表示此次请求的目的</w:t>
      </w:r>
    </w:p>
    <w:p>
      <w:pPr>
        <w:ind w:firstLine="1315" w:firstLineChars="548"/>
        <w:jc w:val="left"/>
        <w:rPr>
          <w:rFonts w:hint="eastAsia" w:eastAsia="宋体" w:cs="Times New Roman"/>
          <w:lang w:val="en-US" w:eastAsia="zh-CN"/>
        </w:rPr>
      </w:pPr>
      <w:r>
        <w:rPr>
          <w:rFonts w:hint="eastAsia" w:eastAsia="宋体" w:cs="Times New Roman"/>
          <w:lang w:eastAsia="zh-CN"/>
        </w:rPr>
        <w:t>“</w:t>
      </w:r>
      <w:r>
        <w:rPr>
          <w:rFonts w:hint="eastAsia" w:eastAsia="宋体" w:cs="Times New Roman"/>
          <w:lang w:val="en-US" w:eastAsia="zh-CN"/>
        </w:rPr>
        <w:t>data</w:t>
      </w:r>
      <w:r>
        <w:rPr>
          <w:rFonts w:hint="eastAsia" w:eastAsia="宋体" w:cs="Times New Roman"/>
          <w:lang w:eastAsia="zh-CN"/>
        </w:rPr>
        <w:t>”</w:t>
      </w:r>
      <w:r>
        <w:rPr>
          <w:rFonts w:hint="eastAsia" w:eastAsia="宋体" w:cs="Times New Roman"/>
          <w:lang w:val="en-US" w:eastAsia="zh-CN"/>
        </w:rPr>
        <w:t xml:space="preserve">    string 类型 用于传输一些信息比如文件上传时的文件名</w:t>
      </w:r>
    </w:p>
    <w:p>
      <w:pPr>
        <w:ind w:firstLine="480" w:firstLineChars="200"/>
        <w:jc w:val="left"/>
        <w:rPr>
          <w:rFonts w:hint="eastAsia" w:eastAsia="宋体"/>
          <w:lang w:val="en-US" w:eastAsia="zh-CN"/>
        </w:rPr>
      </w:pPr>
      <w:r>
        <w:rPr>
          <w:rFonts w:hint="eastAsia" w:eastAsia="宋体" w:cs="Times New Roman"/>
          <w:lang w:val="en-US" w:eastAsia="zh-CN"/>
        </w:rPr>
        <w:t>具体应用层协议如下: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rPr>
          <w:rFonts w:hint="default" w:eastAsia="宋体"/>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pStyle w:val="4"/>
        <w:bidi w:val="0"/>
        <w:rPr>
          <w:rFonts w:hint="default"/>
          <w:lang w:val="en-US" w:eastAsia="zh-CN"/>
        </w:rPr>
      </w:pPr>
      <w:bookmarkStart w:id="113" w:name="_Toc30156"/>
      <w:r>
        <w:rPr>
          <w:rFonts w:hint="eastAsia"/>
          <w:lang w:val="en-US" w:eastAsia="zh-CN"/>
        </w:rPr>
        <w:t>3.2.3 客户端总体设计</w:t>
      </w:r>
      <w:bookmarkEnd w:id="113"/>
    </w:p>
    <w:p>
      <w:pPr>
        <w:ind w:firstLine="480" w:firstLineChars="200"/>
        <w:jc w:val="left"/>
        <w:rPr>
          <w:rFonts w:hint="eastAsia" w:eastAsia="宋体" w:cs="Times New Roman"/>
          <w:lang w:val="en-US" w:eastAsia="zh-CN"/>
        </w:rPr>
      </w:pPr>
      <w:r>
        <w:rPr>
          <w:rFonts w:hint="eastAsia" w:eastAsia="宋体" w:cs="Times New Roman"/>
          <w:lang w:val="en-US" w:eastAsia="zh-CN"/>
        </w:rPr>
        <w:t>客户端分为四大界面对数据进行展示。具体如下:</w:t>
      </w:r>
    </w:p>
    <w:p>
      <w:pPr>
        <w:ind w:firstLine="480" w:firstLineChars="200"/>
        <w:jc w:val="left"/>
        <w:rPr>
          <w:rFonts w:hint="eastAsia" w:eastAsia="宋体" w:cs="Times New Roman"/>
          <w:lang w:val="en-US" w:eastAsia="zh-CN"/>
        </w:rPr>
      </w:pPr>
      <w:r>
        <w:rPr>
          <w:rFonts w:hint="eastAsia" w:eastAsia="宋体" w:cs="Times New Roman"/>
          <w:lang w:val="en-US" w:eastAsia="zh-CN"/>
        </w:rPr>
        <w:t>四大界面：</w:t>
      </w:r>
    </w:p>
    <w:p>
      <w:pPr>
        <w:ind w:firstLine="480" w:firstLineChars="200"/>
        <w:rPr>
          <w:rFonts w:hint="eastAsia" w:eastAsia="宋体"/>
          <w:lang w:val="en-US" w:eastAsia="zh-CN"/>
        </w:rPr>
      </w:pPr>
      <w:r>
        <w:rPr>
          <w:rFonts w:hint="eastAsia" w:eastAsia="宋体"/>
          <w:lang w:val="en-US" w:eastAsia="zh-CN"/>
        </w:rPr>
        <w:t xml:space="preserve">1）心情图表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(1)线尽量平滑连续柔和</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(2)能够用图标显示这段时间的平均心情</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 xml:space="preserve">2）词云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(2)最好能让词云的形状和当时心情挂钩</w:t>
      </w:r>
    </w:p>
    <w:p>
      <w:pPr>
        <w:ind w:firstLine="480" w:firstLineChars="200"/>
        <w:rPr>
          <w:rFonts w:hint="eastAsia" w:eastAsia="宋体"/>
          <w:lang w:val="en-US" w:eastAsia="zh-CN"/>
        </w:rPr>
      </w:pPr>
      <w:r>
        <w:rPr>
          <w:rFonts w:hint="eastAsia" w:eastAsia="宋体"/>
          <w:lang w:val="en-US" w:eastAsia="zh-CN"/>
        </w:rPr>
        <w:t>3）智能推荐</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(1)根据待做的事情关键字进行联想推荐</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(2)最好还能提供网址，比如购物网，百科之类的</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(3)用户黑名单，用户可以左划选择这条消息的准确性进行反馈，然后更新推荐策略</w:t>
      </w:r>
    </w:p>
    <w:p>
      <w:pPr>
        <w:ind w:firstLine="480" w:firstLineChars="200"/>
        <w:rPr>
          <w:rFonts w:hint="eastAsia" w:eastAsia="宋体"/>
          <w:lang w:val="en-US" w:eastAsia="zh-CN"/>
        </w:rPr>
      </w:pPr>
      <w:r>
        <w:rPr>
          <w:rFonts w:hint="eastAsia" w:eastAsia="宋体"/>
          <w:lang w:val="en-US" w:eastAsia="zh-CN"/>
        </w:rPr>
        <w:t>4）今日总结</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default" w:eastAsia="宋体"/>
          <w:lang w:val="en-US" w:eastAsia="zh-CN"/>
        </w:rPr>
      </w:pPr>
      <w:r>
        <w:rPr>
          <w:rFonts w:hint="eastAsia" w:eastAsia="宋体"/>
          <w:lang w:val="en-US" w:eastAsia="zh-CN"/>
        </w:rPr>
        <w:tab/>
      </w:r>
      <w:r>
        <w:rPr>
          <w:rFonts w:hint="eastAsia" w:eastAsia="宋体"/>
          <w:lang w:val="en-US" w:eastAsia="zh-CN"/>
        </w:rPr>
        <w:t>(1)对所有的词语进行统计，输出各种图表（比如词性的统计饼状图  词汇量）输出像哪些软件的年度报告（最多的词汇，最密集的时段，最沉默的时段）根据位置数据（获取本机的定位看使用者轨迹推荐 运动之类的话术）输出相应的文字用图片配文字  采用优美的下滑效果。</w:t>
      </w:r>
    </w:p>
    <w:p>
      <w:pPr>
        <w:pStyle w:val="3"/>
        <w:rPr>
          <w:rFonts w:hint="eastAsia"/>
          <w:sz w:val="30"/>
          <w:szCs w:val="30"/>
          <w:lang w:eastAsia="zh-CN"/>
        </w:rPr>
      </w:pPr>
      <w:bookmarkStart w:id="114" w:name="_Toc32640"/>
      <w:r>
        <w:rPr>
          <w:sz w:val="30"/>
          <w:szCs w:val="30"/>
        </w:rPr>
        <w:t>3</w:t>
      </w:r>
      <w:r>
        <w:rPr>
          <w:rFonts w:hint="eastAsia"/>
          <w:sz w:val="30"/>
          <w:szCs w:val="30"/>
          <w:lang w:val="en-US" w:eastAsia="zh-CN"/>
        </w:rPr>
        <w:t>.3</w:t>
      </w:r>
      <w:r>
        <w:rPr>
          <w:rFonts w:hint="eastAsia"/>
          <w:sz w:val="30"/>
          <w:szCs w:val="30"/>
          <w:lang w:eastAsia="zh-CN"/>
        </w:rPr>
        <w:t xml:space="preserve"> </w:t>
      </w:r>
      <w:r>
        <w:rPr>
          <w:sz w:val="30"/>
          <w:szCs w:val="30"/>
        </w:rPr>
        <w:t>本章小结</w:t>
      </w:r>
      <w:bookmarkEnd w:id="114"/>
    </w:p>
    <w:p>
      <w:pPr>
        <w:ind w:firstLine="472"/>
        <w:rPr>
          <w:rFonts w:cs="Times New Roman"/>
        </w:rPr>
        <w:sectPr>
          <w:headerReference r:id="rId9" w:type="default"/>
          <w:endnotePr>
            <w:numFmt w:val="decimal"/>
          </w:endnotePr>
          <w:pgSz w:w="11906" w:h="16838"/>
          <w:pgMar w:top="1701" w:right="1418" w:bottom="1418" w:left="1418" w:header="907" w:footer="851" w:gutter="567"/>
          <w:cols w:space="720" w:num="1"/>
          <w:docGrid w:linePitch="403" w:charSpace="-819"/>
        </w:sectPr>
      </w:pPr>
      <w:r>
        <w:rPr>
          <w:rFonts w:cs="Times New Roman"/>
        </w:rPr>
        <w:t>本章首先说明了</w:t>
      </w:r>
      <w:r>
        <w:rPr>
          <w:rFonts w:eastAsia="宋体" w:cs="Times New Roman"/>
        </w:rPr>
        <w:t>基于智能语音识别与分析的情绪管理系统</w:t>
      </w:r>
      <w:r>
        <w:rPr>
          <w:rFonts w:hint="eastAsia" w:eastAsia="宋体" w:cs="Times New Roman"/>
        </w:rPr>
        <w:t>的</w:t>
      </w:r>
      <w:r>
        <w:rPr>
          <w:rFonts w:hint="eastAsia" w:cs="Times New Roman"/>
        </w:rPr>
        <w:t>功能需求，将</w:t>
      </w:r>
      <w:r>
        <w:rPr>
          <w:rFonts w:hint="eastAsia" w:cs="Times New Roman"/>
          <w:lang w:val="en-US" w:eastAsia="zh-CN"/>
        </w:rPr>
        <w:t>感知层，服务端，客户端</w:t>
      </w:r>
      <w:r>
        <w:rPr>
          <w:rFonts w:hint="eastAsia" w:cs="Times New Roman"/>
        </w:rPr>
        <w:t>分别的作用进行解释说明，此后</w:t>
      </w:r>
      <w:r>
        <w:rPr>
          <w:rFonts w:hint="eastAsia" w:cs="Times New Roman"/>
          <w:lang w:val="en-US" w:eastAsia="zh-CN"/>
        </w:rPr>
        <w:t>详细的列举了通信的应用层协议，</w:t>
      </w:r>
      <w:r>
        <w:rPr>
          <w:rFonts w:hint="eastAsia" w:cs="Times New Roman"/>
        </w:rPr>
        <w:t>最</w:t>
      </w:r>
      <w:r>
        <w:rPr>
          <w:rFonts w:hint="eastAsia" w:cs="Times New Roman"/>
          <w:lang w:val="en-US" w:eastAsia="zh-CN"/>
        </w:rPr>
        <w:t>完成对</w:t>
      </w:r>
      <w:r>
        <w:rPr>
          <w:rFonts w:hint="eastAsia" w:cs="Times New Roman"/>
        </w:rPr>
        <w:t>系统</w:t>
      </w:r>
      <w:r>
        <w:rPr>
          <w:rFonts w:hint="eastAsia" w:cs="Times New Roman"/>
          <w:lang w:val="en-US" w:eastAsia="zh-CN"/>
        </w:rPr>
        <w:t>的</w:t>
      </w:r>
      <w:r>
        <w:rPr>
          <w:rFonts w:hint="eastAsia" w:cs="Times New Roman"/>
        </w:rPr>
        <w:t>总体设计</w:t>
      </w:r>
    </w:p>
    <w:p>
      <w:pPr>
        <w:pStyle w:val="2"/>
        <w:tabs>
          <w:tab w:val="center" w:pos="4251"/>
        </w:tabs>
        <w:jc w:val="both"/>
        <w:rPr>
          <w:rFonts w:hint="eastAsia"/>
          <w:sz w:val="32"/>
          <w:szCs w:val="32"/>
        </w:rPr>
      </w:pPr>
      <w:r>
        <w:rPr>
          <w:sz w:val="32"/>
          <w:szCs w:val="32"/>
        </w:rPr>
        <w:tab/>
      </w:r>
      <w:bookmarkStart w:id="115" w:name="_Toc28189"/>
      <w:r>
        <w:rPr>
          <w:sz w:val="32"/>
          <w:szCs w:val="32"/>
        </w:rPr>
        <w:t>第4章</w:t>
      </w:r>
      <w:r>
        <w:rPr>
          <w:rFonts w:hint="eastAsia"/>
          <w:sz w:val="32"/>
          <w:szCs w:val="32"/>
        </w:rPr>
        <w:t xml:space="preserve"> 硬件设计</w:t>
      </w:r>
      <w:bookmarkEnd w:id="115"/>
    </w:p>
    <w:p>
      <w:pPr>
        <w:bidi w:val="0"/>
        <w:ind w:firstLine="420" w:firstLineChars="0"/>
        <w:rPr>
          <w:rFonts w:hint="default"/>
          <w:lang w:val="en-US" w:eastAsia="zh-CN"/>
        </w:rPr>
      </w:pPr>
      <w:bookmarkStart w:id="116" w:name="_Toc10315"/>
      <w:r>
        <w:rPr>
          <w:rFonts w:hint="eastAsia"/>
          <w:lang w:val="en-US" w:eastAsia="zh-CN"/>
        </w:rPr>
        <w:t>在确定整体设计和各个功能的需求之后，需要进行下一步的硬件设计和搭建，完成硬件搭建才能进行软件开发，功能的实现。</w:t>
      </w:r>
    </w:p>
    <w:p>
      <w:pPr>
        <w:pStyle w:val="3"/>
        <w:keepNext w:val="0"/>
        <w:keepLines w:val="0"/>
        <w:rPr>
          <w:sz w:val="30"/>
          <w:szCs w:val="30"/>
        </w:rPr>
      </w:pPr>
      <w:r>
        <w:rPr>
          <w:sz w:val="30"/>
          <w:szCs w:val="30"/>
        </w:rPr>
        <w:t>4</w:t>
      </w:r>
      <w:r>
        <w:rPr>
          <w:rFonts w:hint="eastAsia"/>
          <w:sz w:val="30"/>
          <w:szCs w:val="30"/>
          <w:lang w:val="en-US" w:eastAsia="zh-CN"/>
        </w:rPr>
        <w:t>.</w:t>
      </w:r>
      <w:r>
        <w:rPr>
          <w:sz w:val="30"/>
          <w:szCs w:val="30"/>
        </w:rPr>
        <w:t>1</w:t>
      </w:r>
      <w:r>
        <w:rPr>
          <w:rFonts w:hint="eastAsia"/>
          <w:sz w:val="30"/>
          <w:szCs w:val="30"/>
          <w:lang w:eastAsia="zh-CN"/>
        </w:rPr>
        <w:t xml:space="preserve"> </w:t>
      </w:r>
      <w:r>
        <w:rPr>
          <w:rFonts w:hint="eastAsia"/>
          <w:sz w:val="30"/>
          <w:szCs w:val="30"/>
        </w:rPr>
        <w:t>核心电路设计</w:t>
      </w:r>
      <w:bookmarkEnd w:id="90"/>
      <w:bookmarkEnd w:id="91"/>
      <w:bookmarkEnd w:id="92"/>
      <w:bookmarkEnd w:id="93"/>
      <w:bookmarkEnd w:id="94"/>
      <w:bookmarkEnd w:id="95"/>
      <w:bookmarkEnd w:id="96"/>
      <w:bookmarkEnd w:id="97"/>
      <w:bookmarkEnd w:id="98"/>
      <w:bookmarkEnd w:id="116"/>
    </w:p>
    <w:p>
      <w:pPr>
        <w:pStyle w:val="4"/>
        <w:keepNext w:val="0"/>
        <w:keepLines w:val="0"/>
        <w:spacing w:before="120" w:after="120"/>
        <w:rPr>
          <w:rFonts w:hint="default" w:eastAsia="黑体"/>
          <w:sz w:val="28"/>
          <w:szCs w:val="28"/>
          <w:lang w:val="en-US" w:eastAsia="zh-CN"/>
        </w:rPr>
      </w:pPr>
      <w:bookmarkStart w:id="117" w:name="_Toc11296"/>
      <w:bookmarkStart w:id="118" w:name="_Toc410218076"/>
      <w:bookmarkStart w:id="119" w:name="_Toc410210581"/>
      <w:bookmarkStart w:id="120" w:name="_Toc410207958"/>
      <w:bookmarkStart w:id="121" w:name="_Toc410226514"/>
      <w:bookmarkStart w:id="122" w:name="_Toc410211496"/>
      <w:bookmarkStart w:id="123" w:name="_Toc410227387"/>
      <w:bookmarkStart w:id="124" w:name="_Toc410226960"/>
      <w:bookmarkStart w:id="125" w:name="_Toc410209590"/>
      <w:bookmarkStart w:id="126" w:name="_Toc410214080"/>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1</w:t>
      </w:r>
      <w:r>
        <w:rPr>
          <w:rFonts w:hint="eastAsia"/>
          <w:sz w:val="28"/>
          <w:szCs w:val="28"/>
          <w:lang w:eastAsia="zh-CN"/>
        </w:rPr>
        <w:t xml:space="preserve"> </w:t>
      </w:r>
      <w:bookmarkEnd w:id="117"/>
      <w:r>
        <w:rPr>
          <w:rFonts w:hint="eastAsia"/>
          <w:sz w:val="28"/>
          <w:szCs w:val="28"/>
          <w:lang w:val="en-US" w:eastAsia="zh-CN"/>
        </w:rPr>
        <w:t>主控芯片电路设计</w:t>
      </w:r>
    </w:p>
    <w:p>
      <w:pPr>
        <w:ind w:firstLine="480" w:firstLineChars="200"/>
        <w:rPr>
          <w:rFonts w:hint="eastAsia" w:eastAsia="宋体" w:cs="Times New Roman"/>
          <w:lang w:eastAsia="zh-CN"/>
        </w:rPr>
      </w:pPr>
      <w:r>
        <w:rPr>
          <w:rFonts w:cs="Times New Roman"/>
        </w:rPr>
        <w:t>本设计所采用的芯片</w:t>
      </w:r>
      <w:r>
        <w:rPr>
          <w:rFonts w:hint="eastAsia" w:eastAsia="宋体" w:cs="Times New Roman"/>
        </w:rPr>
        <w:t>STM32F103</w:t>
      </w:r>
      <w:r>
        <w:rPr>
          <w:rFonts w:hint="eastAsia" w:eastAsia="宋体" w:cs="Times New Roman"/>
          <w:lang w:val="en-US" w:eastAsia="zh-CN"/>
        </w:rPr>
        <w:t>ZE</w:t>
      </w:r>
      <w:r>
        <w:rPr>
          <w:rFonts w:hint="eastAsia" w:eastAsia="宋体" w:cs="Times New Roman"/>
        </w:rPr>
        <w:t>T6</w:t>
      </w:r>
      <w:r>
        <w:rPr>
          <w:rFonts w:hint="eastAsia" w:eastAsia="宋体" w:cs="Times New Roman"/>
          <w:lang w:eastAsia="zh-CN"/>
        </w:rPr>
        <w:t>，</w:t>
      </w:r>
      <w:r>
        <w:rPr>
          <w:rFonts w:hint="eastAsia" w:eastAsia="宋体" w:cs="Times New Roman"/>
          <w:lang w:val="en-US" w:eastAsia="zh-CN"/>
        </w:rPr>
        <w:t>所需要用到有:USART3串口用于通信模块，SPI接口用于控制VS1053芯片采集音频数据，用于存储音频文件的SD外部存储接口，LCD显示接口，按键控制接口等</w:t>
      </w:r>
      <w:r>
        <w:rPr>
          <w:rFonts w:hint="eastAsia" w:eastAsia="宋体" w:cs="Times New Roman"/>
          <w:lang w:eastAsia="zh-CN"/>
        </w:rPr>
        <w:t>。</w:t>
      </w:r>
    </w:p>
    <w:p>
      <w:pPr>
        <w:ind w:firstLine="480" w:firstLineChars="200"/>
        <w:rPr>
          <w:rFonts w:cs="Times New Roman"/>
        </w:rPr>
      </w:pPr>
      <w:r>
        <w:rPr>
          <w:rFonts w:cs="Times New Roman"/>
        </w:rPr>
        <w:t>本设计所使用的</w:t>
      </w:r>
      <w:r>
        <w:rPr>
          <w:rFonts w:hint="eastAsia" w:cs="Times New Roman"/>
        </w:rPr>
        <w:t>单片机</w:t>
      </w:r>
      <w:r>
        <w:rPr>
          <w:rFonts w:cs="Times New Roman"/>
        </w:rPr>
        <w:t>原理图如图4</w:t>
      </w:r>
      <w:r>
        <w:rPr>
          <w:rFonts w:hint="eastAsia" w:cs="Times New Roman"/>
          <w:lang w:val="en-US" w:eastAsia="zh-CN"/>
        </w:rPr>
        <w:t>.</w:t>
      </w:r>
      <w:r>
        <w:rPr>
          <w:rFonts w:cs="Times New Roman"/>
        </w:rPr>
        <w:t>1所示。</w:t>
      </w:r>
    </w:p>
    <w:p>
      <w:pPr>
        <w:ind w:firstLine="480" w:firstLineChars="200"/>
        <w:rPr>
          <w:rFonts w:hint="eastAsia" w:cs="Times New Roman"/>
        </w:rPr>
      </w:pPr>
    </w:p>
    <w:p>
      <w:pPr>
        <w:spacing w:line="240" w:lineRule="auto"/>
        <w:jc w:val="center"/>
        <w:rPr>
          <w:rFonts w:hint="eastAsia"/>
        </w:rPr>
      </w:pPr>
      <w:r>
        <w:drawing>
          <wp:inline distT="0" distB="0" distL="114300" distR="114300">
            <wp:extent cx="3757930" cy="4197985"/>
            <wp:effectExtent l="0" t="0" r="6350" b="825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7"/>
                    <a:stretch>
                      <a:fillRect/>
                    </a:stretch>
                  </pic:blipFill>
                  <pic:spPr>
                    <a:xfrm>
                      <a:off x="0" y="0"/>
                      <a:ext cx="3757930" cy="4197985"/>
                    </a:xfrm>
                    <a:prstGeom prst="rect">
                      <a:avLst/>
                    </a:prstGeom>
                    <a:noFill/>
                    <a:ln>
                      <a:noFill/>
                    </a:ln>
                  </pic:spPr>
                </pic:pic>
              </a:graphicData>
            </a:graphic>
          </wp:inline>
        </w:drawing>
      </w:r>
    </w:p>
    <w:p>
      <w:pPr>
        <w:ind w:firstLine="420" w:firstLineChars="200"/>
        <w:jc w:val="center"/>
        <w:rPr>
          <w:rFonts w:cs="Times New Roman"/>
          <w:color w:val="000000"/>
          <w:szCs w:val="20"/>
        </w:rPr>
      </w:pPr>
      <w:r>
        <w:rPr>
          <w:rFonts w:cs="Times New Roman"/>
          <w:sz w:val="21"/>
          <w:szCs w:val="21"/>
        </w:rPr>
        <w:t>图4</w:t>
      </w:r>
      <w:r>
        <w:rPr>
          <w:rFonts w:hint="eastAsia" w:cs="Times New Roman"/>
          <w:sz w:val="21"/>
          <w:szCs w:val="21"/>
          <w:lang w:val="en-US" w:eastAsia="zh-CN"/>
        </w:rPr>
        <w:t>.</w:t>
      </w:r>
      <w:r>
        <w:rPr>
          <w:rFonts w:cs="Times New Roman"/>
          <w:sz w:val="21"/>
          <w:szCs w:val="21"/>
        </w:rPr>
        <w:t>1</w:t>
      </w:r>
      <w:r>
        <w:rPr>
          <w:rFonts w:hint="eastAsia" w:cs="Times New Roman"/>
          <w:sz w:val="21"/>
          <w:szCs w:val="21"/>
        </w:rPr>
        <w:t xml:space="preserve"> STM32F103</w:t>
      </w:r>
      <w:r>
        <w:rPr>
          <w:rFonts w:hint="eastAsia" w:cs="Times New Roman"/>
          <w:sz w:val="21"/>
          <w:szCs w:val="21"/>
          <w:lang w:val="en-US" w:eastAsia="zh-CN"/>
        </w:rPr>
        <w:t>ZE</w:t>
      </w:r>
      <w:r>
        <w:rPr>
          <w:rFonts w:hint="eastAsia" w:cs="Times New Roman"/>
          <w:sz w:val="21"/>
          <w:szCs w:val="21"/>
        </w:rPr>
        <w:t>T6</w:t>
      </w:r>
      <w:r>
        <w:rPr>
          <w:rFonts w:hint="eastAsia" w:cs="Times New Roman"/>
          <w:sz w:val="21"/>
          <w:szCs w:val="21"/>
          <w:lang w:val="en-US" w:eastAsia="zh-CN"/>
        </w:rPr>
        <w:t>部分</w:t>
      </w:r>
      <w:r>
        <w:rPr>
          <w:rFonts w:hint="eastAsia" w:cs="Times New Roman"/>
          <w:sz w:val="21"/>
          <w:szCs w:val="21"/>
        </w:rPr>
        <w:t>原理图</w:t>
      </w:r>
      <w:r>
        <w:rPr>
          <w:rFonts w:cs="Times New Roman"/>
          <w:color w:val="000000"/>
          <w:szCs w:val="20"/>
        </w:rPr>
        <w:t xml:space="preserve"> </w:t>
      </w:r>
    </w:p>
    <w:p>
      <w:pPr>
        <w:rPr>
          <w:rFonts w:hint="eastAsia" w:cs="Times New Roman"/>
          <w:color w:val="000000"/>
          <w:szCs w:val="20"/>
        </w:rPr>
      </w:pPr>
    </w:p>
    <w:p>
      <w:pPr>
        <w:pStyle w:val="4"/>
        <w:keepNext w:val="0"/>
        <w:keepLines w:val="0"/>
        <w:spacing w:before="120" w:after="120"/>
        <w:rPr>
          <w:rFonts w:hint="default"/>
          <w:sz w:val="28"/>
          <w:szCs w:val="28"/>
          <w:lang w:val="en-US" w:eastAsia="zh-CN"/>
        </w:rPr>
      </w:pPr>
      <w:bookmarkStart w:id="127" w:name="_Toc31801"/>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2</w:t>
      </w:r>
      <w:r>
        <w:rPr>
          <w:rFonts w:hint="eastAsia"/>
          <w:sz w:val="28"/>
          <w:szCs w:val="28"/>
          <w:lang w:eastAsia="zh-CN"/>
        </w:rPr>
        <w:t xml:space="preserve"> </w:t>
      </w:r>
      <w:r>
        <w:rPr>
          <w:rFonts w:hint="eastAsia"/>
          <w:sz w:val="28"/>
          <w:szCs w:val="28"/>
          <w:lang w:val="en-US" w:eastAsia="zh-CN"/>
        </w:rPr>
        <w:t>LCD电路设计</w:t>
      </w:r>
      <w:bookmarkEnd w:id="127"/>
    </w:p>
    <w:p>
      <w:pPr>
        <w:ind w:firstLine="480" w:firstLineChars="200"/>
        <w:rPr>
          <w:rFonts w:hint="eastAsia" w:eastAsia="宋体" w:cs="Times New Roman"/>
          <w:lang w:val="en-US" w:eastAsia="zh-CN"/>
        </w:rPr>
      </w:pPr>
      <w:r>
        <w:rPr>
          <w:rFonts w:hint="eastAsia" w:eastAsia="宋体" w:cs="Times New Roman"/>
          <w:lang w:val="en-US" w:eastAsia="zh-CN"/>
        </w:rPr>
        <w:t xml:space="preserve">LCD最终用于显示提示信息，能够提示使用者当前单片机是处在空闲状态，还是工作状态，如果是工作状态还应该显示是在采集数据还是上传数据，并且操作的文件名也应该显示在屏幕上。在开发过程中LCD屏幕还要用于显示调试信息，方便代码正确实现。根据这些需求，最终确定的硬件原理图如图4.2所示: </w:t>
      </w:r>
    </w:p>
    <w:p>
      <w:pPr>
        <w:ind w:firstLine="480" w:firstLineChars="200"/>
        <w:rPr>
          <w:rFonts w:hint="eastAsia"/>
        </w:rPr>
      </w:pPr>
    </w:p>
    <w:p>
      <w:pPr>
        <w:ind w:firstLine="480" w:firstLineChars="200"/>
        <w:jc w:val="center"/>
        <w:rPr>
          <w:rFonts w:hint="eastAsia"/>
        </w:rPr>
      </w:pPr>
      <w:r>
        <w:drawing>
          <wp:inline distT="0" distB="0" distL="114300" distR="114300">
            <wp:extent cx="4267200" cy="2720340"/>
            <wp:effectExtent l="0" t="0" r="0"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8"/>
                    <a:stretch>
                      <a:fillRect/>
                    </a:stretch>
                  </pic:blipFill>
                  <pic:spPr>
                    <a:xfrm>
                      <a:off x="0" y="0"/>
                      <a:ext cx="4267200" cy="2720340"/>
                    </a:xfrm>
                    <a:prstGeom prst="rect">
                      <a:avLst/>
                    </a:prstGeom>
                    <a:noFill/>
                    <a:ln>
                      <a:noFill/>
                    </a:ln>
                  </pic:spPr>
                </pic:pic>
              </a:graphicData>
            </a:graphic>
          </wp:inline>
        </w:drawing>
      </w:r>
    </w:p>
    <w:p>
      <w:pPr>
        <w:ind w:firstLine="420" w:firstLineChars="200"/>
        <w:jc w:val="center"/>
        <w:rPr>
          <w:rFonts w:cs="Times New Roman"/>
          <w:color w:val="000000"/>
          <w:szCs w:val="20"/>
        </w:rPr>
      </w:pPr>
      <w:r>
        <w:rPr>
          <w:rFonts w:cs="Times New Roman"/>
          <w:sz w:val="21"/>
          <w:szCs w:val="21"/>
        </w:rPr>
        <w:t>图4</w:t>
      </w:r>
      <w:r>
        <w:rPr>
          <w:rFonts w:hint="eastAsia" w:cs="Times New Roman"/>
          <w:sz w:val="21"/>
          <w:szCs w:val="21"/>
          <w:lang w:val="en-US" w:eastAsia="zh-CN"/>
        </w:rPr>
        <w:t>.</w:t>
      </w:r>
      <w:r>
        <w:rPr>
          <w:rFonts w:hint="eastAsia" w:cs="Times New Roman"/>
          <w:sz w:val="21"/>
          <w:szCs w:val="21"/>
        </w:rPr>
        <w:t xml:space="preserve">2 </w:t>
      </w:r>
      <w:r>
        <w:rPr>
          <w:rFonts w:hint="eastAsia" w:cs="Times New Roman"/>
          <w:sz w:val="21"/>
          <w:szCs w:val="21"/>
          <w:lang w:val="en-US" w:eastAsia="zh-CN"/>
        </w:rPr>
        <w:t>LCD</w:t>
      </w:r>
      <w:r>
        <w:rPr>
          <w:rFonts w:hint="eastAsia" w:cs="Times New Roman"/>
          <w:sz w:val="21"/>
          <w:szCs w:val="21"/>
        </w:rPr>
        <w:t>电路原理图</w:t>
      </w:r>
      <w:r>
        <w:rPr>
          <w:rFonts w:cs="Times New Roman"/>
          <w:color w:val="000000"/>
          <w:szCs w:val="20"/>
        </w:rPr>
        <w:t xml:space="preserve"> </w:t>
      </w:r>
    </w:p>
    <w:p>
      <w:pPr>
        <w:ind w:firstLine="480" w:firstLineChars="200"/>
        <w:jc w:val="center"/>
        <w:rPr>
          <w:rFonts w:cs="Times New Roman"/>
          <w:color w:val="000000"/>
          <w:szCs w:val="20"/>
        </w:rPr>
      </w:pPr>
    </w:p>
    <w:p>
      <w:pPr>
        <w:pStyle w:val="4"/>
        <w:keepNext w:val="0"/>
        <w:keepLines w:val="0"/>
        <w:spacing w:before="120" w:after="120"/>
        <w:rPr>
          <w:sz w:val="28"/>
          <w:szCs w:val="28"/>
          <w:lang w:eastAsia="zh-CN"/>
        </w:rPr>
      </w:pPr>
      <w:bookmarkStart w:id="128" w:name="_Toc24849"/>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rFonts w:hint="eastAsia"/>
          <w:sz w:val="28"/>
          <w:szCs w:val="28"/>
          <w:lang w:eastAsia="zh-CN"/>
        </w:rPr>
        <w:t xml:space="preserve">3 </w:t>
      </w:r>
      <w:r>
        <w:rPr>
          <w:rFonts w:hint="eastAsia"/>
          <w:sz w:val="28"/>
          <w:szCs w:val="28"/>
          <w:lang w:val="en-US" w:eastAsia="zh-CN"/>
        </w:rPr>
        <w:t>复位</w:t>
      </w:r>
      <w:r>
        <w:rPr>
          <w:rFonts w:hint="eastAsia"/>
          <w:sz w:val="28"/>
          <w:szCs w:val="28"/>
          <w:lang w:eastAsia="zh-CN"/>
        </w:rPr>
        <w:t>电路设计</w:t>
      </w:r>
      <w:bookmarkEnd w:id="128"/>
    </w:p>
    <w:p>
      <w:pPr>
        <w:ind w:firstLine="480" w:firstLineChars="200"/>
        <w:rPr>
          <w:rFonts w:hint="default" w:eastAsia="宋体" w:cs="Times New Roman"/>
          <w:lang w:val="en-US" w:eastAsia="zh-CN"/>
        </w:rPr>
      </w:pPr>
      <w:r>
        <w:rPr>
          <w:rFonts w:hint="eastAsia" w:eastAsia="宋体" w:cs="Times New Roman"/>
          <w:lang w:val="en-US" w:eastAsia="zh-CN"/>
        </w:rPr>
        <w:t>因为主控芯片是低电平复位，所以本系统也以主控芯片为标准，采用低电平复位，R3和C12构成上电复位电路。在根据需求分析，在主控芯片复位的时候，LCD也应该进行复位，所以将LCD的复位触发也连接到MCU的复位线路上，使LCD和MCU能产生关联同时复位。电路原理图如图 4.3所示:</w:t>
      </w:r>
    </w:p>
    <w:p>
      <w:pPr>
        <w:ind w:firstLine="480" w:firstLineChars="200"/>
        <w:rPr>
          <w:rFonts w:hint="eastAsia"/>
        </w:rPr>
      </w:pPr>
    </w:p>
    <w:p>
      <w:pPr>
        <w:ind w:firstLine="480" w:firstLineChars="200"/>
        <w:jc w:val="center"/>
      </w:pPr>
      <w:r>
        <w:drawing>
          <wp:inline distT="0" distB="0" distL="114300" distR="114300">
            <wp:extent cx="3261360" cy="2354580"/>
            <wp:effectExtent l="0" t="0" r="0"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3261360" cy="2354580"/>
                    </a:xfrm>
                    <a:prstGeom prst="rect">
                      <a:avLst/>
                    </a:prstGeom>
                    <a:noFill/>
                    <a:ln>
                      <a:noFill/>
                    </a:ln>
                  </pic:spPr>
                </pic:pic>
              </a:graphicData>
            </a:graphic>
          </wp:inline>
        </w:drawing>
      </w:r>
    </w:p>
    <w:p>
      <w:pPr>
        <w:ind w:firstLine="420" w:firstLineChars="200"/>
        <w:jc w:val="center"/>
        <w:rPr>
          <w:rFonts w:hint="eastAsia" w:cs="Times New Roman"/>
          <w:sz w:val="21"/>
          <w:szCs w:val="21"/>
        </w:rPr>
      </w:pPr>
      <w:r>
        <w:rPr>
          <w:rFonts w:cs="Times New Roman"/>
          <w:sz w:val="21"/>
          <w:szCs w:val="21"/>
        </w:rPr>
        <w:t>图4</w:t>
      </w:r>
      <w:r>
        <w:rPr>
          <w:rFonts w:hint="eastAsia" w:cs="Times New Roman"/>
          <w:sz w:val="21"/>
          <w:szCs w:val="21"/>
          <w:lang w:val="en-US" w:eastAsia="zh-CN"/>
        </w:rPr>
        <w:t>.</w:t>
      </w:r>
      <w:r>
        <w:rPr>
          <w:rFonts w:cs="Times New Roman"/>
          <w:sz w:val="21"/>
          <w:szCs w:val="21"/>
        </w:rPr>
        <w:t>3</w:t>
      </w:r>
      <w:r>
        <w:rPr>
          <w:rFonts w:hint="eastAsia" w:cs="Times New Roman"/>
          <w:sz w:val="21"/>
          <w:szCs w:val="21"/>
        </w:rPr>
        <w:t xml:space="preserve"> 复位电路原理图</w:t>
      </w:r>
    </w:p>
    <w:p>
      <w:pPr>
        <w:jc w:val="both"/>
        <w:rPr>
          <w:rFonts w:hint="eastAsia" w:cs="Times New Roman"/>
          <w:sz w:val="21"/>
          <w:szCs w:val="21"/>
        </w:rPr>
      </w:pPr>
    </w:p>
    <w:p>
      <w:pPr>
        <w:pStyle w:val="4"/>
        <w:keepNext w:val="0"/>
        <w:keepLines w:val="0"/>
        <w:spacing w:before="120" w:after="120"/>
        <w:rPr>
          <w:sz w:val="28"/>
          <w:szCs w:val="28"/>
          <w:lang w:eastAsia="zh-CN"/>
        </w:rPr>
      </w:pPr>
      <w:bookmarkStart w:id="129" w:name="_Toc15181"/>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4</w:t>
      </w:r>
      <w:r>
        <w:rPr>
          <w:rFonts w:hint="eastAsia"/>
          <w:sz w:val="28"/>
          <w:szCs w:val="28"/>
          <w:lang w:eastAsia="zh-CN"/>
        </w:rPr>
        <w:t xml:space="preserve"> </w:t>
      </w:r>
      <w:r>
        <w:rPr>
          <w:rFonts w:hint="eastAsia"/>
          <w:sz w:val="28"/>
          <w:szCs w:val="28"/>
          <w:lang w:val="en-US" w:eastAsia="zh-CN"/>
        </w:rPr>
        <w:t>按键</w:t>
      </w:r>
      <w:r>
        <w:rPr>
          <w:rFonts w:hint="eastAsia"/>
          <w:sz w:val="28"/>
          <w:szCs w:val="28"/>
          <w:lang w:eastAsia="zh-CN"/>
        </w:rPr>
        <w:t>电路设计</w:t>
      </w:r>
      <w:bookmarkEnd w:id="129"/>
    </w:p>
    <w:p>
      <w:pPr>
        <w:ind w:firstLine="480" w:firstLineChars="200"/>
        <w:rPr>
          <w:rFonts w:hint="default" w:eastAsia="宋体" w:cs="Times New Roman"/>
          <w:lang w:val="en-US" w:eastAsia="zh-CN"/>
        </w:rPr>
      </w:pPr>
      <w:r>
        <w:rPr>
          <w:rFonts w:hint="eastAsia" w:eastAsia="宋体" w:cs="Times New Roman"/>
          <w:lang w:val="en-US" w:eastAsia="zh-CN"/>
        </w:rPr>
        <w:t>KEY0和KEY_UP用于检测用户的按键操作分别控制音频的录制和音频文件的上传，KEY1和KEY2用作保留按键，用于开发时的调试与后期功能的拓展按键。这四个按键分别连在PE4，PA0，PE3，PE2即可。具体电路原理图如图 4.4所示:</w:t>
      </w:r>
    </w:p>
    <w:p>
      <w:pPr>
        <w:ind w:firstLine="480" w:firstLineChars="200"/>
      </w:pPr>
    </w:p>
    <w:p>
      <w:pPr>
        <w:jc w:val="center"/>
      </w:pPr>
      <w:r>
        <w:drawing>
          <wp:inline distT="0" distB="0" distL="114300" distR="114300">
            <wp:extent cx="2926080" cy="2407920"/>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2926080" cy="2407920"/>
                    </a:xfrm>
                    <a:prstGeom prst="rect">
                      <a:avLst/>
                    </a:prstGeom>
                    <a:noFill/>
                    <a:ln>
                      <a:noFill/>
                    </a:ln>
                  </pic:spPr>
                </pic:pic>
              </a:graphicData>
            </a:graphic>
          </wp:inline>
        </w:drawing>
      </w:r>
    </w:p>
    <w:p>
      <w:pPr>
        <w:ind w:firstLine="420" w:firstLineChars="200"/>
        <w:jc w:val="center"/>
        <w:rPr>
          <w:rFonts w:cs="Times New Roman"/>
          <w:sz w:val="21"/>
          <w:szCs w:val="21"/>
        </w:rPr>
      </w:pPr>
      <w:r>
        <w:rPr>
          <w:rFonts w:cs="Times New Roman"/>
          <w:sz w:val="21"/>
          <w:szCs w:val="21"/>
        </w:rPr>
        <w:t>图4</w:t>
      </w:r>
      <w:r>
        <w:rPr>
          <w:rFonts w:hint="eastAsia" w:cs="Times New Roman"/>
          <w:sz w:val="21"/>
          <w:szCs w:val="21"/>
          <w:lang w:val="en-US" w:eastAsia="zh-CN"/>
        </w:rPr>
        <w:t>.</w:t>
      </w:r>
      <w:r>
        <w:rPr>
          <w:rFonts w:cs="Times New Roman"/>
          <w:sz w:val="21"/>
          <w:szCs w:val="21"/>
        </w:rPr>
        <w:t>4</w:t>
      </w:r>
      <w:r>
        <w:rPr>
          <w:rFonts w:hint="eastAsia" w:cs="Times New Roman"/>
          <w:sz w:val="21"/>
          <w:szCs w:val="21"/>
        </w:rPr>
        <w:t xml:space="preserve"> </w:t>
      </w:r>
      <w:r>
        <w:rPr>
          <w:rFonts w:hint="eastAsia" w:cs="Times New Roman"/>
          <w:sz w:val="21"/>
          <w:szCs w:val="21"/>
          <w:lang w:val="en-US" w:eastAsia="zh-CN"/>
        </w:rPr>
        <w:t>按键</w:t>
      </w:r>
      <w:r>
        <w:rPr>
          <w:rFonts w:hint="eastAsia" w:cs="Times New Roman"/>
          <w:sz w:val="21"/>
          <w:szCs w:val="21"/>
        </w:rPr>
        <w:t>电路原理图</w:t>
      </w:r>
    </w:p>
    <w:p>
      <w:pPr>
        <w:ind w:firstLine="480" w:firstLineChars="200"/>
        <w:jc w:val="center"/>
        <w:rPr>
          <w:rFonts w:hint="eastAsia"/>
        </w:rPr>
      </w:pPr>
    </w:p>
    <w:p>
      <w:pPr>
        <w:pStyle w:val="3"/>
        <w:rPr>
          <w:sz w:val="30"/>
          <w:szCs w:val="30"/>
        </w:rPr>
      </w:pPr>
      <w:bookmarkStart w:id="130" w:name="_Toc482805307"/>
      <w:bookmarkStart w:id="131" w:name="_Toc14784"/>
      <w:r>
        <w:rPr>
          <w:sz w:val="30"/>
          <w:szCs w:val="30"/>
        </w:rPr>
        <w:t>4</w:t>
      </w:r>
      <w:r>
        <w:rPr>
          <w:rFonts w:hint="eastAsia"/>
          <w:sz w:val="30"/>
          <w:szCs w:val="30"/>
          <w:lang w:val="en-US" w:eastAsia="zh-CN"/>
        </w:rPr>
        <w:t>.</w:t>
      </w:r>
      <w:r>
        <w:rPr>
          <w:sz w:val="30"/>
          <w:szCs w:val="30"/>
        </w:rPr>
        <w:t>2</w:t>
      </w:r>
      <w:r>
        <w:rPr>
          <w:rFonts w:hint="eastAsia"/>
          <w:sz w:val="30"/>
          <w:szCs w:val="30"/>
        </w:rPr>
        <w:t xml:space="preserve"> </w:t>
      </w:r>
      <w:r>
        <w:rPr>
          <w:rFonts w:hint="eastAsia"/>
          <w:sz w:val="30"/>
          <w:szCs w:val="30"/>
          <w:lang w:val="en-US" w:eastAsia="zh-CN"/>
        </w:rPr>
        <w:t>VS1053</w:t>
      </w:r>
      <w:r>
        <w:rPr>
          <w:rFonts w:hint="eastAsia"/>
          <w:sz w:val="30"/>
          <w:szCs w:val="30"/>
        </w:rPr>
        <w:t>模块</w:t>
      </w:r>
      <w:bookmarkEnd w:id="130"/>
      <w:bookmarkEnd w:id="131"/>
    </w:p>
    <w:p>
      <w:pPr>
        <w:spacing w:line="400" w:lineRule="exact"/>
        <w:ind w:firstLine="480" w:firstLineChars="200"/>
        <w:rPr>
          <w:rFonts w:hint="default"/>
          <w:lang w:val="en-US"/>
        </w:rPr>
      </w:pPr>
      <w:r>
        <w:rPr>
          <w:rFonts w:hint="eastAsia" w:eastAsia="宋体" w:cs="Times New Roman"/>
          <w:lang w:val="en-US" w:eastAsia="zh-CN"/>
        </w:rPr>
        <w:t>VS1053芯片是市面上占有比比较大的音频解码芯片，它的解码性能不仅高，而且支持的音频格式也非常多，包括MP3格式，OGG格式，WMA格式，FLAC格式，WAV格式，MIDI格式，AAC格式等。VS1053芯片的DSP处理器内核性能十分卓越，不仅拥有0.5K的数据RAM而且也还有16K的指令RAM。在控制方面VS1053芯片由SPI（Serial Peripheral Interface）通信控制。</w:t>
      </w:r>
      <w:r>
        <w:rPr>
          <w:rFonts w:hint="eastAsia" w:eastAsia="宋体"/>
          <w:lang w:val="en-US" w:eastAsia="zh-CN"/>
        </w:rPr>
        <w:t>主控芯片通过SPI控制VS1053芯片，用七条线将主控芯片与VS1053相连，</w:t>
      </w:r>
      <w:r>
        <w:rPr>
          <w:rFonts w:hint="eastAsia" w:eastAsia="宋体" w:cs="Times New Roman"/>
          <w:lang w:val="en-US" w:eastAsia="zh-CN"/>
        </w:rPr>
        <w:t>本系统中VS1053模块原理图如图 4.5所示:</w:t>
      </w:r>
    </w:p>
    <w:p>
      <w:pPr>
        <w:ind w:firstLine="480" w:firstLineChars="200"/>
        <w:rPr>
          <w:rFonts w:hint="eastAsia"/>
        </w:rPr>
      </w:pPr>
    </w:p>
    <w:p>
      <w:pPr>
        <w:ind w:firstLine="480" w:firstLineChars="200"/>
      </w:pPr>
      <w:r>
        <w:drawing>
          <wp:inline distT="0" distB="0" distL="114300" distR="114300">
            <wp:extent cx="5397500" cy="3630930"/>
            <wp:effectExtent l="0" t="0" r="12700" b="1143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1"/>
                    <a:stretch>
                      <a:fillRect/>
                    </a:stretch>
                  </pic:blipFill>
                  <pic:spPr>
                    <a:xfrm>
                      <a:off x="0" y="0"/>
                      <a:ext cx="5397500" cy="363093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图4.5 音频解码模块原理图</w:t>
      </w:r>
    </w:p>
    <w:p>
      <w:pPr>
        <w:ind w:firstLine="480" w:firstLineChars="200"/>
        <w:jc w:val="center"/>
        <w:rPr>
          <w:rFonts w:hint="default"/>
          <w:lang w:val="en-US" w:eastAsia="zh-CN"/>
        </w:rPr>
      </w:pPr>
    </w:p>
    <w:p>
      <w:pPr>
        <w:pStyle w:val="3"/>
        <w:rPr>
          <w:rFonts w:hint="default"/>
          <w:sz w:val="30"/>
          <w:szCs w:val="30"/>
          <w:lang w:val="en-US" w:eastAsia="zh-CN"/>
        </w:rPr>
      </w:pPr>
      <w:bookmarkStart w:id="132" w:name="_Toc482805314"/>
      <w:bookmarkStart w:id="133" w:name="_Toc24739"/>
      <w:r>
        <w:rPr>
          <w:sz w:val="30"/>
          <w:szCs w:val="30"/>
        </w:rPr>
        <w:t>4</w:t>
      </w:r>
      <w:r>
        <w:rPr>
          <w:rFonts w:hint="eastAsia"/>
          <w:sz w:val="30"/>
          <w:szCs w:val="30"/>
          <w:lang w:val="en-US" w:eastAsia="zh-CN"/>
        </w:rPr>
        <w:t>.</w:t>
      </w:r>
      <w:r>
        <w:rPr>
          <w:rFonts w:hint="eastAsia"/>
          <w:sz w:val="30"/>
          <w:szCs w:val="30"/>
          <w:lang w:eastAsia="zh-CN"/>
        </w:rPr>
        <w:t xml:space="preserve">3 </w:t>
      </w:r>
      <w:bookmarkEnd w:id="132"/>
      <w:r>
        <w:rPr>
          <w:rFonts w:hint="eastAsia"/>
          <w:sz w:val="30"/>
          <w:szCs w:val="30"/>
          <w:lang w:val="en-US" w:eastAsia="zh-CN"/>
        </w:rPr>
        <w:t>ESP8266模块</w:t>
      </w:r>
      <w:bookmarkEnd w:id="133"/>
    </w:p>
    <w:p>
      <w:pPr>
        <w:ind w:firstLine="480" w:firstLineChars="200"/>
      </w:pPr>
      <w:r>
        <w:rPr>
          <w:rFonts w:eastAsia="宋体"/>
          <w:lang w:val="en-US" w:eastAsia="zh-CN"/>
        </w:rPr>
        <w:t>ESP8266</w:t>
      </w:r>
      <w:r>
        <w:rPr>
          <w:rFonts w:hint="eastAsia" w:eastAsia="宋体"/>
          <w:lang w:val="en-US" w:eastAsia="zh-CN"/>
        </w:rPr>
        <w:t>模块拥有六个引脚，分别是VCC，GND，RXD，TXD，KEY，LED。VCC和GND主要用于为整个模块供电，本系统将VCC连接到主板的5V接口，GND连接到主板的GND，RXD和TXD用于数据的通信，采用串口通信，将它们和主板的USART3进行连接，KEY和LED分别用于按键检测和模块LED灯控制。接口原理图如图 4.6所示:</w:t>
      </w:r>
    </w:p>
    <w:p>
      <w:pPr>
        <w:ind w:firstLine="480" w:firstLineChars="200"/>
      </w:pPr>
    </w:p>
    <w:p>
      <w:pPr>
        <w:ind w:firstLine="480" w:firstLineChars="200"/>
        <w:jc w:val="center"/>
      </w:pPr>
      <w:r>
        <w:drawing>
          <wp:inline distT="0" distB="0" distL="114300" distR="114300">
            <wp:extent cx="4130040" cy="3467100"/>
            <wp:effectExtent l="0" t="0" r="0" b="762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2"/>
                    <a:stretch>
                      <a:fillRect/>
                    </a:stretch>
                  </pic:blipFill>
                  <pic:spPr>
                    <a:xfrm>
                      <a:off x="0" y="0"/>
                      <a:ext cx="4130040" cy="346710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4.6 ESP8266接口原理图</w:t>
      </w:r>
    </w:p>
    <w:p>
      <w:pPr>
        <w:ind w:firstLine="480" w:firstLineChars="200"/>
        <w:jc w:val="center"/>
        <w:rPr>
          <w:rFonts w:hint="eastAsia"/>
          <w:lang w:val="en-US" w:eastAsia="zh-CN"/>
        </w:rPr>
      </w:pPr>
    </w:p>
    <w:p>
      <w:pPr>
        <w:ind w:firstLine="480" w:firstLineChars="200"/>
        <w:jc w:val="both"/>
        <w:rPr>
          <w:rFonts w:hint="eastAsia"/>
          <w:lang w:val="en-US" w:eastAsia="zh-CN"/>
        </w:rPr>
      </w:pPr>
      <w:r>
        <w:rPr>
          <w:rFonts w:hint="eastAsia"/>
          <w:lang w:val="en-US" w:eastAsia="zh-CN"/>
        </w:rPr>
        <w:t>整体实物图如图 4.7所示:</w:t>
      </w:r>
    </w:p>
    <w:p>
      <w:pPr>
        <w:ind w:firstLine="480" w:firstLineChars="200"/>
        <w:jc w:val="both"/>
        <w:rPr>
          <w:rFonts w:hint="eastAsia"/>
          <w:lang w:val="en-US" w:eastAsia="zh-CN"/>
        </w:rPr>
      </w:pPr>
    </w:p>
    <w:p>
      <w:pPr>
        <w:ind w:firstLine="480" w:firstLineChars="200"/>
        <w:jc w:val="center"/>
        <w:rPr>
          <w:rFonts w:hint="eastAsia"/>
          <w:lang w:val="en-US" w:eastAsia="zh-CN"/>
        </w:rPr>
      </w:pPr>
      <w:r>
        <w:drawing>
          <wp:inline distT="0" distB="0" distL="114300" distR="114300">
            <wp:extent cx="2994025" cy="4854575"/>
            <wp:effectExtent l="0" t="0" r="6985" b="8255"/>
            <wp:docPr id="14" name="图片 9" descr="C:/Users/24349/AppData/Local/Temp/picturescale_20210521161149/output_20210521161200.pngoutput_20210521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C:/Users/24349/AppData/Local/Temp/picturescale_20210521161149/output_20210521161200.pngoutput_20210521161200"/>
                    <pic:cNvPicPr>
                      <a:picLocks noChangeAspect="1"/>
                    </pic:cNvPicPr>
                  </pic:nvPicPr>
                  <pic:blipFill>
                    <a:blip r:embed="rId23"/>
                    <a:stretch>
                      <a:fillRect/>
                    </a:stretch>
                  </pic:blipFill>
                  <pic:spPr>
                    <a:xfrm rot="-5400000">
                      <a:off x="0" y="0"/>
                      <a:ext cx="2994025" cy="485457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4.7 系统硬件实物图</w:t>
      </w:r>
    </w:p>
    <w:p>
      <w:pPr>
        <w:ind w:firstLine="480" w:firstLineChars="200"/>
        <w:jc w:val="center"/>
        <w:rPr>
          <w:rFonts w:hint="default"/>
          <w:lang w:val="en-US" w:eastAsia="zh-CN"/>
        </w:rPr>
      </w:pPr>
    </w:p>
    <w:p>
      <w:pPr>
        <w:pStyle w:val="3"/>
        <w:rPr>
          <w:sz w:val="30"/>
          <w:szCs w:val="30"/>
        </w:rPr>
      </w:pPr>
      <w:bookmarkStart w:id="134" w:name="_Toc26678"/>
      <w:r>
        <w:rPr>
          <w:sz w:val="30"/>
          <w:szCs w:val="30"/>
        </w:rPr>
        <w:t>4</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134"/>
    </w:p>
    <w:p>
      <w:pPr>
        <w:ind w:firstLine="480" w:firstLineChars="200"/>
        <w:rPr>
          <w:rFonts w:cs="Times New Roman"/>
        </w:rPr>
      </w:pPr>
      <w:r>
        <w:rPr>
          <w:rFonts w:cs="Times New Roman"/>
        </w:rPr>
        <w:t>本章</w:t>
      </w:r>
      <w:r>
        <w:rPr>
          <w:rFonts w:hint="eastAsia" w:cs="Times New Roman"/>
        </w:rPr>
        <w:t>是</w:t>
      </w:r>
      <w:r>
        <w:rPr>
          <w:rFonts w:cs="Times New Roman"/>
        </w:rPr>
        <w:t>本设计的硬件部分</w:t>
      </w:r>
      <w:r>
        <w:rPr>
          <w:rFonts w:hint="eastAsia" w:cs="Times New Roman"/>
        </w:rPr>
        <w:t>，主要分为三个部分，第一部分主要介绍了</w:t>
      </w:r>
      <w:r>
        <w:rPr>
          <w:rFonts w:cs="Times New Roman"/>
        </w:rPr>
        <w:t>核心电路所使用的STM</w:t>
      </w:r>
      <w:r>
        <w:rPr>
          <w:rFonts w:hint="eastAsia" w:cs="Times New Roman"/>
        </w:rPr>
        <w:t>32的基本信息和内部结构，以及在本设计中控制芯片模块的电路设计。第二部分介绍了</w:t>
      </w:r>
      <w:r>
        <w:rPr>
          <w:rFonts w:hint="eastAsia" w:cs="Times New Roman"/>
          <w:lang w:val="en-US" w:eastAsia="zh-CN"/>
        </w:rPr>
        <w:t>VS1035</w:t>
      </w:r>
      <w:r>
        <w:rPr>
          <w:rFonts w:hint="eastAsia" w:cs="Times New Roman"/>
        </w:rPr>
        <w:t>的基本结构及功能，</w:t>
      </w:r>
      <w:r>
        <w:rPr>
          <w:rFonts w:hint="eastAsia" w:cs="Times New Roman"/>
          <w:lang w:val="en-US" w:eastAsia="zh-CN"/>
        </w:rPr>
        <w:t>VS1035的电路原理图</w:t>
      </w:r>
      <w:r>
        <w:rPr>
          <w:rFonts w:hint="eastAsia" w:cs="Times New Roman"/>
        </w:rPr>
        <w:t>。第三部分介绍了本设计所使用的</w:t>
      </w:r>
      <w:r>
        <w:rPr>
          <w:rFonts w:hint="eastAsia" w:cs="Times New Roman"/>
          <w:lang w:val="en-US" w:eastAsia="zh-CN"/>
        </w:rPr>
        <w:t>无线通信模块</w:t>
      </w:r>
      <w:r>
        <w:rPr>
          <w:rFonts w:hint="eastAsia" w:cs="Times New Roman"/>
        </w:rPr>
        <w:t>的基本信息，以及</w:t>
      </w:r>
      <w:r>
        <w:rPr>
          <w:rFonts w:hint="eastAsia" w:cs="Times New Roman"/>
          <w:lang w:val="en-US" w:eastAsia="zh-CN"/>
        </w:rPr>
        <w:t>整体的</w:t>
      </w:r>
      <w:r>
        <w:rPr>
          <w:rFonts w:hint="eastAsia" w:cs="Times New Roman"/>
        </w:rPr>
        <w:t>实物连接。</w:t>
      </w:r>
    </w:p>
    <w:p>
      <w:pPr>
        <w:ind w:firstLine="480" w:firstLineChars="200"/>
        <w:rPr>
          <w:rFonts w:cs="Times New Roman"/>
        </w:rPr>
      </w:pPr>
    </w:p>
    <w:p>
      <w:pPr>
        <w:ind w:firstLine="480" w:firstLineChars="200"/>
        <w:rPr>
          <w:rFonts w:hint="eastAsia" w:cs="Times New Roman"/>
        </w:rPr>
      </w:pPr>
    </w:p>
    <w:p>
      <w:pPr>
        <w:rPr>
          <w:rFonts w:cs="Times New Roman"/>
        </w:rPr>
        <w:sectPr>
          <w:headerReference r:id="rId10" w:type="default"/>
          <w:endnotePr>
            <w:numFmt w:val="decimal"/>
          </w:endnotePr>
          <w:pgSz w:w="11906" w:h="16838"/>
          <w:pgMar w:top="1701" w:right="1418" w:bottom="1418" w:left="1418" w:header="907" w:footer="851" w:gutter="567"/>
          <w:cols w:space="720" w:num="1"/>
          <w:docGrid w:linePitch="403" w:charSpace="-819"/>
        </w:sectPr>
      </w:pPr>
    </w:p>
    <w:bookmarkEnd w:id="99"/>
    <w:bookmarkEnd w:id="100"/>
    <w:bookmarkEnd w:id="101"/>
    <w:bookmarkEnd w:id="102"/>
    <w:bookmarkEnd w:id="103"/>
    <w:bookmarkEnd w:id="104"/>
    <w:bookmarkEnd w:id="105"/>
    <w:bookmarkEnd w:id="106"/>
    <w:bookmarkEnd w:id="107"/>
    <w:bookmarkEnd w:id="108"/>
    <w:bookmarkEnd w:id="118"/>
    <w:bookmarkEnd w:id="119"/>
    <w:bookmarkEnd w:id="120"/>
    <w:bookmarkEnd w:id="121"/>
    <w:bookmarkEnd w:id="122"/>
    <w:bookmarkEnd w:id="123"/>
    <w:bookmarkEnd w:id="124"/>
    <w:bookmarkEnd w:id="125"/>
    <w:bookmarkEnd w:id="126"/>
    <w:p>
      <w:pPr>
        <w:pStyle w:val="2"/>
        <w:tabs>
          <w:tab w:val="center" w:pos="4251"/>
        </w:tabs>
        <w:jc w:val="both"/>
        <w:rPr>
          <w:sz w:val="32"/>
          <w:szCs w:val="32"/>
        </w:rPr>
      </w:pPr>
      <w:bookmarkStart w:id="135" w:name="_Toc228381232"/>
      <w:bookmarkStart w:id="136" w:name="_Toc228047502"/>
      <w:bookmarkStart w:id="137" w:name="_Toc228555646"/>
      <w:bookmarkStart w:id="138" w:name="_Toc321496433"/>
      <w:bookmarkStart w:id="139" w:name="_Toc223771787"/>
      <w:bookmarkStart w:id="140" w:name="_Toc325546493"/>
      <w:bookmarkStart w:id="141" w:name="_Toc225443486"/>
      <w:bookmarkStart w:id="142" w:name="_Toc226519925"/>
      <w:bookmarkStart w:id="143" w:name="_Toc226843918"/>
      <w:bookmarkStart w:id="144" w:name="_Toc223863851"/>
      <w:bookmarkStart w:id="145" w:name="_Toc410211502"/>
      <w:bookmarkStart w:id="146" w:name="_Toc410226966"/>
      <w:bookmarkStart w:id="147" w:name="_Toc410209596"/>
      <w:bookmarkStart w:id="148" w:name="_Toc410218082"/>
      <w:bookmarkStart w:id="149" w:name="_Toc410214086"/>
      <w:bookmarkStart w:id="150" w:name="_Toc410226520"/>
      <w:bookmarkStart w:id="151" w:name="_Toc410210587"/>
      <w:bookmarkStart w:id="152" w:name="_Toc410227393"/>
      <w:bookmarkStart w:id="153" w:name="_Toc410207964"/>
      <w:r>
        <w:rPr>
          <w:sz w:val="32"/>
          <w:szCs w:val="32"/>
        </w:rPr>
        <w:tab/>
      </w:r>
      <w:bookmarkStart w:id="154" w:name="_Toc29688"/>
      <w:r>
        <w:rPr>
          <w:sz w:val="32"/>
          <w:szCs w:val="32"/>
        </w:rPr>
        <w:t>第</w:t>
      </w:r>
      <w:r>
        <w:rPr>
          <w:sz w:val="32"/>
          <w:szCs w:val="32"/>
          <w:lang w:eastAsia="zh-CN"/>
        </w:rPr>
        <w:t>5</w:t>
      </w:r>
      <w:r>
        <w:rPr>
          <w:sz w:val="32"/>
          <w:szCs w:val="32"/>
        </w:rPr>
        <w:t>章</w:t>
      </w:r>
      <w:bookmarkEnd w:id="135"/>
      <w:bookmarkEnd w:id="136"/>
      <w:bookmarkEnd w:id="137"/>
      <w:bookmarkEnd w:id="138"/>
      <w:bookmarkEnd w:id="139"/>
      <w:bookmarkEnd w:id="140"/>
      <w:bookmarkEnd w:id="141"/>
      <w:bookmarkEnd w:id="142"/>
      <w:bookmarkEnd w:id="143"/>
      <w:bookmarkEnd w:id="144"/>
      <w:r>
        <w:rPr>
          <w:rFonts w:hint="eastAsia"/>
          <w:sz w:val="32"/>
          <w:szCs w:val="32"/>
          <w:lang w:eastAsia="zh-CN"/>
        </w:rPr>
        <w:t xml:space="preserve"> </w:t>
      </w:r>
      <w:r>
        <w:rPr>
          <w:rFonts w:hint="eastAsia"/>
          <w:sz w:val="32"/>
          <w:szCs w:val="32"/>
        </w:rPr>
        <w:t>软件设计</w:t>
      </w:r>
      <w:bookmarkEnd w:id="145"/>
      <w:bookmarkEnd w:id="146"/>
      <w:bookmarkEnd w:id="147"/>
      <w:bookmarkEnd w:id="148"/>
      <w:bookmarkEnd w:id="149"/>
      <w:bookmarkEnd w:id="150"/>
      <w:bookmarkEnd w:id="151"/>
      <w:bookmarkEnd w:id="152"/>
      <w:bookmarkEnd w:id="153"/>
      <w:bookmarkEnd w:id="154"/>
    </w:p>
    <w:p>
      <w:pPr>
        <w:ind w:firstLine="480" w:firstLineChars="200"/>
      </w:pPr>
      <w:r>
        <w:rPr>
          <w:rFonts w:hint="eastAsia"/>
        </w:rPr>
        <w:t>本系统的软件设计由三部分组成，由于点餐信息的获取是由以单片机为核心的下位机来执行，所以首先要进行单片机软件设计，这部分中主要需要实现串口通信、LCD显示以及通过按键进行点餐服务；下位机与上位机之间的信息传递是通过无线通信达到目标的，因此第二部分程序设计是编写紫峰技术的无线串口透明传输程序，它基于Z-Stack协议栈来进行开发，在原有协议栈基础之上在应用层进行个性化的设计；最后需要利用上位机反馈客户的点餐信息，这是软件设计第三部分，主要包括了界面的设计以及功能程序的设计。</w:t>
      </w:r>
    </w:p>
    <w:p>
      <w:pPr>
        <w:pStyle w:val="3"/>
        <w:rPr>
          <w:rFonts w:hint="eastAsia"/>
          <w:sz w:val="30"/>
          <w:szCs w:val="30"/>
          <w:lang w:eastAsia="zh-CN"/>
        </w:rPr>
      </w:pPr>
      <w:bookmarkStart w:id="155" w:name="_Toc410209597"/>
      <w:bookmarkStart w:id="156" w:name="_Toc410226521"/>
      <w:bookmarkStart w:id="157" w:name="_Toc410227394"/>
      <w:bookmarkStart w:id="158" w:name="_Toc410207965"/>
      <w:bookmarkStart w:id="159" w:name="_Toc410214087"/>
      <w:bookmarkStart w:id="160" w:name="_Toc410210588"/>
      <w:bookmarkStart w:id="161" w:name="_Toc410211503"/>
      <w:bookmarkStart w:id="162" w:name="_Toc410226967"/>
      <w:bookmarkStart w:id="163" w:name="_Toc410218083"/>
      <w:bookmarkStart w:id="164" w:name="_Toc25519"/>
      <w:bookmarkStart w:id="165" w:name="_Toc482805316"/>
      <w:bookmarkStart w:id="166" w:name="_Toc410209604"/>
      <w:bookmarkStart w:id="167" w:name="_Toc410214094"/>
      <w:bookmarkStart w:id="168" w:name="_Toc410210595"/>
      <w:bookmarkStart w:id="169" w:name="_Toc410218090"/>
      <w:bookmarkStart w:id="170" w:name="_Toc410211510"/>
      <w:bookmarkStart w:id="171" w:name="_Toc410207972"/>
      <w:bookmarkStart w:id="172" w:name="_Toc410227401"/>
      <w:bookmarkStart w:id="173" w:name="_Toc251145370"/>
      <w:bookmarkStart w:id="174" w:name="_Toc251590726"/>
      <w:bookmarkStart w:id="175" w:name="_Toc251145534"/>
      <w:bookmarkStart w:id="176" w:name="_Toc410226528"/>
      <w:bookmarkStart w:id="177" w:name="_Toc410226974"/>
      <w:bookmarkStart w:id="178" w:name="_Toc226519929"/>
      <w:bookmarkStart w:id="179" w:name="_Toc225443490"/>
      <w:bookmarkStart w:id="180" w:name="_Toc223863857"/>
      <w:r>
        <w:rPr>
          <w:sz w:val="30"/>
          <w:szCs w:val="30"/>
        </w:rPr>
        <w:t>5</w:t>
      </w:r>
      <w:r>
        <w:rPr>
          <w:rFonts w:hint="eastAsia"/>
          <w:sz w:val="30"/>
          <w:szCs w:val="30"/>
          <w:lang w:val="en-US" w:eastAsia="zh-CN"/>
        </w:rPr>
        <w:t>.</w:t>
      </w:r>
      <w:r>
        <w:rPr>
          <w:sz w:val="30"/>
          <w:szCs w:val="30"/>
        </w:rPr>
        <w:t>1</w:t>
      </w:r>
      <w:bookmarkEnd w:id="155"/>
      <w:bookmarkEnd w:id="156"/>
      <w:bookmarkEnd w:id="157"/>
      <w:bookmarkEnd w:id="158"/>
      <w:bookmarkEnd w:id="159"/>
      <w:bookmarkEnd w:id="160"/>
      <w:bookmarkEnd w:id="161"/>
      <w:bookmarkEnd w:id="162"/>
      <w:bookmarkEnd w:id="163"/>
      <w:r>
        <w:rPr>
          <w:rFonts w:hint="eastAsia"/>
          <w:sz w:val="30"/>
          <w:szCs w:val="30"/>
          <w:lang w:eastAsia="zh-CN"/>
        </w:rPr>
        <w:t xml:space="preserve"> </w:t>
      </w:r>
      <w:r>
        <w:rPr>
          <w:rFonts w:hint="eastAsia"/>
          <w:sz w:val="30"/>
          <w:szCs w:val="30"/>
          <w:lang w:val="en-US" w:eastAsia="zh-CN"/>
        </w:rPr>
        <w:t>感知层</w:t>
      </w:r>
      <w:r>
        <w:rPr>
          <w:rFonts w:hint="eastAsia"/>
          <w:sz w:val="30"/>
          <w:szCs w:val="30"/>
        </w:rPr>
        <w:t>软件设计</w:t>
      </w:r>
      <w:bookmarkEnd w:id="164"/>
      <w:bookmarkEnd w:id="165"/>
    </w:p>
    <w:p>
      <w:pPr>
        <w:pStyle w:val="4"/>
        <w:keepNext w:val="0"/>
        <w:keepLines w:val="0"/>
        <w:spacing w:before="120" w:after="120"/>
        <w:rPr>
          <w:rFonts w:hint="eastAsia" w:ascii="黑体" w:hAnsi="黑体"/>
          <w:sz w:val="28"/>
          <w:szCs w:val="28"/>
          <w:lang w:eastAsia="zh-CN"/>
        </w:rPr>
      </w:pPr>
      <w:bookmarkStart w:id="181" w:name="_Toc482805318"/>
      <w:bookmarkStart w:id="182" w:name="_Toc11333"/>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1</w:t>
      </w:r>
      <w:r>
        <w:rPr>
          <w:rFonts w:hint="eastAsia"/>
          <w:sz w:val="30"/>
          <w:szCs w:val="30"/>
          <w:lang w:eastAsia="zh-CN"/>
        </w:rPr>
        <w:t xml:space="preserve"> </w:t>
      </w:r>
      <w:r>
        <w:rPr>
          <w:rFonts w:hint="eastAsia" w:ascii="黑体" w:hAnsi="黑体"/>
          <w:sz w:val="28"/>
          <w:szCs w:val="28"/>
          <w:lang w:eastAsia="zh-CN"/>
        </w:rPr>
        <w:t>单片机主函数程序设计</w:t>
      </w:r>
      <w:bookmarkEnd w:id="181"/>
      <w:bookmarkEnd w:id="182"/>
    </w:p>
    <w:p>
      <w:pPr>
        <w:ind w:firstLine="480" w:firstLineChars="200"/>
        <w:rPr>
          <w:rFonts w:hint="eastAsia"/>
          <w:lang w:val="en-US" w:eastAsia="zh-CN"/>
        </w:rPr>
      </w:pPr>
      <w:r>
        <w:rPr>
          <w:rFonts w:hint="eastAsia"/>
        </w:rPr>
        <w:t>当系统通电之后，STM32F103</w:t>
      </w:r>
      <w:r>
        <w:rPr>
          <w:rFonts w:hint="eastAsia"/>
          <w:lang w:val="en-US" w:eastAsia="zh-CN"/>
        </w:rPr>
        <w:t>ZE</w:t>
      </w:r>
      <w:r>
        <w:rPr>
          <w:rFonts w:hint="eastAsia"/>
        </w:rPr>
        <w:t>T6开始工作，首先要对其进行初始化，</w:t>
      </w:r>
      <w:r>
        <w:rPr>
          <w:rFonts w:hint="eastAsia"/>
          <w:lang w:val="en-US" w:eastAsia="zh-CN"/>
        </w:rPr>
        <w:t>包括延时函数初始化</w:t>
      </w:r>
      <w:r>
        <w:rPr>
          <w:rFonts w:hint="eastAsia"/>
        </w:rPr>
        <w:t>，</w:t>
      </w:r>
      <w:r>
        <w:rPr>
          <w:rFonts w:hint="eastAsia"/>
          <w:lang w:val="en-US" w:eastAsia="zh-CN"/>
        </w:rPr>
        <w:t>串口初始化，LCD初始化，按键初始化，中断初始化，VS1052初始化，还有内部存储池初始化，接着进入WIFI的连接及服务端的连接，连接成功后进入一个死循环，一直检测按键按下情况，当按键0按下时，开始录制一个指定时长的声音wav文件，当检测到按键4按下时，开始进行wav文件上传，直到所有wav文件全部上传完毕。整体程序流程图如 图 5.1 所示:</w:t>
      </w:r>
      <w:r>
        <w:rPr>
          <w:rFonts w:hint="eastAsia"/>
          <w:lang w:val="en-US" w:eastAsia="zh-CN"/>
        </w:rPr>
        <w:br w:type="textWrapping"/>
      </w:r>
      <w:r>
        <w:rPr>
          <w:rFonts w:hint="eastAsia"/>
          <w:lang w:val="en-US" w:eastAsia="zh-CN"/>
        </w:rPr>
        <w:tab/>
      </w:r>
    </w:p>
    <w:p>
      <w:pPr>
        <w:ind w:firstLine="480" w:firstLineChars="200"/>
        <w:jc w:val="center"/>
        <w:rPr>
          <w:rFonts w:hint="eastAsia"/>
        </w:rPr>
      </w:pPr>
      <w:r>
        <w:rPr>
          <w:rFonts w:hint="eastAsia" w:eastAsia="宋体"/>
          <w:lang w:eastAsia="zh-CN"/>
        </w:rPr>
        <w:drawing>
          <wp:inline distT="0" distB="0" distL="114300" distR="114300">
            <wp:extent cx="5356225" cy="5744210"/>
            <wp:effectExtent l="0" t="0" r="0" b="0"/>
            <wp:docPr id="5" name="图片 10" descr="感知层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感知层整体流程图"/>
                    <pic:cNvPicPr>
                      <a:picLocks noChangeAspect="1"/>
                    </pic:cNvPicPr>
                  </pic:nvPicPr>
                  <pic:blipFill>
                    <a:blip r:embed="rId24"/>
                    <a:stretch>
                      <a:fillRect/>
                    </a:stretch>
                  </pic:blipFill>
                  <pic:spPr>
                    <a:xfrm>
                      <a:off x="0" y="0"/>
                      <a:ext cx="5356225" cy="5744210"/>
                    </a:xfrm>
                    <a:prstGeom prst="rect">
                      <a:avLst/>
                    </a:prstGeom>
                    <a:noFill/>
                    <a:ln>
                      <a:noFill/>
                    </a:ln>
                  </pic:spPr>
                </pic:pic>
              </a:graphicData>
            </a:graphic>
          </wp:inline>
        </w:drawing>
      </w:r>
    </w:p>
    <w:p>
      <w:pPr>
        <w:ind w:firstLine="420" w:firstLineChars="200"/>
        <w:jc w:val="center"/>
        <w:rPr>
          <w:rFonts w:hint="default"/>
          <w:lang w:val="en-US" w:eastAsia="zh-CN"/>
        </w:rPr>
      </w:pPr>
      <w:r>
        <w:rPr>
          <w:rFonts w:cs="Times New Roman"/>
          <w:sz w:val="21"/>
          <w:szCs w:val="21"/>
        </w:rPr>
        <w:t>图5</w:t>
      </w:r>
      <w:r>
        <w:rPr>
          <w:rFonts w:hint="eastAsia" w:cs="Times New Roman"/>
          <w:sz w:val="21"/>
          <w:szCs w:val="21"/>
          <w:lang w:val="en-US" w:eastAsia="zh-CN"/>
        </w:rPr>
        <w:t>.</w:t>
      </w:r>
      <w:r>
        <w:rPr>
          <w:rFonts w:cs="Times New Roman"/>
          <w:sz w:val="21"/>
          <w:szCs w:val="21"/>
        </w:rPr>
        <w:t>1</w:t>
      </w:r>
      <w:r>
        <w:rPr>
          <w:rFonts w:hint="eastAsia" w:cs="Times New Roman"/>
          <w:sz w:val="21"/>
          <w:szCs w:val="21"/>
        </w:rPr>
        <w:t xml:space="preserve"> </w:t>
      </w:r>
      <w:r>
        <w:rPr>
          <w:rFonts w:hint="eastAsia" w:cs="Times New Roman"/>
          <w:sz w:val="21"/>
          <w:szCs w:val="21"/>
          <w:lang w:val="en-US" w:eastAsia="zh-CN"/>
        </w:rPr>
        <w:t>感知层整体</w:t>
      </w:r>
      <w:r>
        <w:rPr>
          <w:rFonts w:hint="eastAsia" w:cs="Times New Roman"/>
          <w:sz w:val="21"/>
          <w:szCs w:val="21"/>
        </w:rPr>
        <w:t>流程图</w:t>
      </w:r>
    </w:p>
    <w:p>
      <w:pPr>
        <w:ind w:firstLine="480" w:firstLineChars="200"/>
        <w:rPr>
          <w:rFonts w:hint="eastAsia"/>
          <w:lang w:val="en-US" w:eastAsia="zh-CN"/>
        </w:rPr>
      </w:pPr>
    </w:p>
    <w:p>
      <w:pPr>
        <w:pStyle w:val="4"/>
        <w:keepNext w:val="0"/>
        <w:keepLines w:val="0"/>
        <w:spacing w:before="120" w:after="120"/>
        <w:rPr>
          <w:rFonts w:hint="default" w:ascii="黑体" w:hAnsi="黑体"/>
          <w:sz w:val="28"/>
          <w:szCs w:val="28"/>
          <w:lang w:val="en-US" w:eastAsia="zh-CN"/>
        </w:rPr>
      </w:pPr>
      <w:bookmarkStart w:id="183" w:name="_Toc22850"/>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rFonts w:hint="eastAsia"/>
          <w:sz w:val="30"/>
          <w:szCs w:val="30"/>
          <w:lang w:eastAsia="zh-CN"/>
        </w:rPr>
        <w:t xml:space="preserve">2 </w:t>
      </w:r>
      <w:r>
        <w:rPr>
          <w:rFonts w:hint="eastAsia" w:ascii="黑体" w:hAnsi="黑体"/>
          <w:sz w:val="28"/>
          <w:szCs w:val="28"/>
          <w:lang w:val="en-US" w:eastAsia="zh-CN"/>
        </w:rPr>
        <w:t>ESP8266连接功能程序设计</w:t>
      </w:r>
      <w:bookmarkEnd w:id="183"/>
    </w:p>
    <w:p>
      <w:pPr>
        <w:ind w:firstLine="480" w:firstLineChars="200"/>
        <w:rPr>
          <w:rFonts w:hint="eastAsia" w:eastAsia="宋体"/>
          <w:lang w:val="en-US" w:eastAsia="zh-CN"/>
        </w:rPr>
      </w:pPr>
      <w:r>
        <w:rPr>
          <w:rFonts w:hint="eastAsia" w:eastAsia="宋体"/>
          <w:lang w:val="en-US" w:eastAsia="zh-CN"/>
        </w:rPr>
        <w:t>ESP8266WIFI主要实现指定WIFI的连接，并在此基础上连接到服务器建立同行，具体流程如下:先判断WIFI模块是否在线，不在线就一直循环检测，在检测到模块在线后，开始进行模式配置，将模块设置成sta模式并且重启，等待三秒重启完成后，连接指定的WIFI热点，并一直检测连接状态，直至连接成功，当连接成功后，又连接指定的IP地址和端口，并一直检测是否连接成功，直至连接成功。WIFI模块连接流程图如 图5.2 所示:</w:t>
      </w:r>
    </w:p>
    <w:p>
      <w:pPr>
        <w:ind w:firstLine="480" w:firstLineChars="200"/>
        <w:rPr>
          <w:rFonts w:hint="eastAsia"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4325" cy="6804025"/>
            <wp:effectExtent l="0" t="0" r="0" b="0"/>
            <wp:docPr id="1" name="图片 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wps"/>
                    <pic:cNvPicPr>
                      <a:picLocks noChangeAspect="1"/>
                    </pic:cNvPicPr>
                  </pic:nvPicPr>
                  <pic:blipFill>
                    <a:blip r:embed="rId25"/>
                    <a:stretch>
                      <a:fillRect/>
                    </a:stretch>
                  </pic:blipFill>
                  <pic:spPr>
                    <a:xfrm>
                      <a:off x="0" y="0"/>
                      <a:ext cx="5394325" cy="6804025"/>
                    </a:xfrm>
                    <a:prstGeom prst="rect">
                      <a:avLst/>
                    </a:prstGeom>
                    <a:noFill/>
                    <a:ln>
                      <a:noFill/>
                    </a:ln>
                  </pic:spPr>
                </pic:pic>
              </a:graphicData>
            </a:graphic>
          </wp:inline>
        </w:drawing>
      </w:r>
    </w:p>
    <w:p>
      <w:pPr>
        <w:ind w:firstLine="420" w:firstLineChars="200"/>
        <w:jc w:val="center"/>
        <w:rPr>
          <w:rFonts w:hint="eastAsia" w:cs="Times New Roman"/>
          <w:sz w:val="21"/>
          <w:szCs w:val="21"/>
          <w:lang w:val="en-US" w:eastAsia="zh-CN"/>
        </w:rPr>
      </w:pPr>
      <w:r>
        <w:rPr>
          <w:rFonts w:hint="eastAsia" w:cs="Times New Roman"/>
          <w:sz w:val="21"/>
          <w:szCs w:val="21"/>
          <w:lang w:val="en-US" w:eastAsia="zh-CN"/>
        </w:rPr>
        <w:t>图 5.2 WIFI模块连接服务器流程图</w:t>
      </w:r>
    </w:p>
    <w:p>
      <w:pPr>
        <w:ind w:firstLine="420" w:firstLineChars="200"/>
        <w:jc w:val="center"/>
        <w:rPr>
          <w:rFonts w:hint="default" w:cs="Times New Roman"/>
          <w:sz w:val="21"/>
          <w:szCs w:val="21"/>
          <w:lang w:val="en-US" w:eastAsia="zh-CN"/>
        </w:rPr>
      </w:pPr>
    </w:p>
    <w:p>
      <w:pPr>
        <w:pStyle w:val="4"/>
        <w:rPr>
          <w:rFonts w:hint="eastAsia"/>
          <w:sz w:val="28"/>
          <w:szCs w:val="28"/>
        </w:rPr>
      </w:pPr>
      <w:bookmarkStart w:id="184" w:name="_Toc5179"/>
      <w:r>
        <w:rPr>
          <w:sz w:val="28"/>
          <w:szCs w:val="28"/>
        </w:rPr>
        <w:t>5</w:t>
      </w:r>
      <w:r>
        <w:rPr>
          <w:rFonts w:hint="eastAsia"/>
          <w:sz w:val="28"/>
          <w:szCs w:val="28"/>
          <w:lang w:val="en-US" w:eastAsia="zh-CN"/>
        </w:rPr>
        <w:t>.</w:t>
      </w:r>
      <w:r>
        <w:rPr>
          <w:rFonts w:hint="eastAsia"/>
          <w:sz w:val="28"/>
          <w:szCs w:val="28"/>
        </w:rPr>
        <w:t>1</w:t>
      </w:r>
      <w:r>
        <w:rPr>
          <w:rFonts w:hint="eastAsia"/>
          <w:sz w:val="28"/>
          <w:szCs w:val="28"/>
          <w:lang w:val="en-US" w:eastAsia="zh-CN"/>
        </w:rPr>
        <w:t>.</w:t>
      </w:r>
      <w:r>
        <w:rPr>
          <w:sz w:val="28"/>
          <w:szCs w:val="28"/>
        </w:rPr>
        <w:t>3</w:t>
      </w:r>
      <w:r>
        <w:rPr>
          <w:rFonts w:hint="eastAsia"/>
          <w:sz w:val="28"/>
          <w:szCs w:val="28"/>
        </w:rPr>
        <w:t xml:space="preserve"> </w:t>
      </w:r>
      <w:r>
        <w:rPr>
          <w:rFonts w:hint="eastAsia"/>
          <w:sz w:val="28"/>
          <w:szCs w:val="28"/>
          <w:lang w:val="en-US" w:eastAsia="zh-CN"/>
        </w:rPr>
        <w:t>WAV定长音频录制功能</w:t>
      </w:r>
      <w:r>
        <w:rPr>
          <w:rFonts w:hint="eastAsia"/>
          <w:sz w:val="28"/>
          <w:szCs w:val="28"/>
        </w:rPr>
        <w:t>程序设计</w:t>
      </w:r>
      <w:bookmarkEnd w:id="184"/>
    </w:p>
    <w:p>
      <w:pPr>
        <w:ind w:firstLine="480" w:firstLineChars="200"/>
        <w:rPr>
          <w:rFonts w:hint="eastAsia"/>
          <w:lang w:val="en-US" w:eastAsia="zh-CN"/>
        </w:rPr>
      </w:pPr>
      <w:r>
        <w:rPr>
          <w:rFonts w:hint="eastAsia"/>
          <w:lang w:val="en-US" w:eastAsia="zh-CN"/>
        </w:rPr>
        <w:t>先进行增益值的初始设置，然后打开指定的录音文件夹，如果打开失败就爆出错误，并将标志位设置成为 1，如果打开成功就进行各个数据结构的内存申请包括 WAV头文件变量，文件名变量，还有日志输出变量，这里出错也将标志位设置成1，进行标志位判断，如果过标志位为 1，那就退出程序，当标志位不为1时，检测流程控制位status是否为0，如果是向服务端申请当前时间戳，并将此时间戳作为要录制音频的文件名，然后将流程控制位status设置为 -1，继续检测status的值，当status等于-1时，模块都在进行音频的录制并写入相应文件，当时间超过设置的时间后，将status设置为1，当status为1时，更新WAV头文件的值，写入文件，完成音频的录制。程序流程图如 图 5.3 所示:</w:t>
      </w:r>
    </w:p>
    <w:p>
      <w:pPr>
        <w:ind w:firstLine="480" w:firstLineChars="200"/>
        <w:rPr>
          <w:rFonts w:hint="default"/>
          <w:lang w:val="en-US" w:eastAsia="zh-CN"/>
        </w:rPr>
      </w:pPr>
    </w:p>
    <w:p>
      <w:pPr>
        <w:ind w:firstLine="480" w:firstLineChars="200"/>
        <w:rPr>
          <w:rFonts w:hint="default"/>
          <w:lang w:val="en-US" w:eastAsia="zh-CN"/>
        </w:rPr>
      </w:pPr>
      <w:r>
        <w:rPr>
          <w:rFonts w:hint="default"/>
          <w:lang w:val="en-US" w:eastAsia="zh-CN"/>
        </w:rPr>
        <w:drawing>
          <wp:inline distT="0" distB="0" distL="114300" distR="114300">
            <wp:extent cx="5393690" cy="5224780"/>
            <wp:effectExtent l="0" t="0" r="0" b="0"/>
            <wp:docPr id="4" name="图片 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wps"/>
                    <pic:cNvPicPr>
                      <a:picLocks noChangeAspect="1"/>
                    </pic:cNvPicPr>
                  </pic:nvPicPr>
                  <pic:blipFill>
                    <a:blip r:embed="rId26"/>
                    <a:stretch>
                      <a:fillRect/>
                    </a:stretch>
                  </pic:blipFill>
                  <pic:spPr>
                    <a:xfrm>
                      <a:off x="0" y="0"/>
                      <a:ext cx="5393690" cy="5224780"/>
                    </a:xfrm>
                    <a:prstGeom prst="rect">
                      <a:avLst/>
                    </a:prstGeom>
                    <a:noFill/>
                    <a:ln>
                      <a:noFill/>
                    </a:ln>
                  </pic:spPr>
                </pic:pic>
              </a:graphicData>
            </a:graphic>
          </wp:inline>
        </w:drawing>
      </w:r>
    </w:p>
    <w:p>
      <w:pPr>
        <w:jc w:val="center"/>
        <w:rPr>
          <w:rFonts w:hint="eastAsia" w:cs="Times New Roman"/>
          <w:lang w:val="en-US" w:eastAsia="zh-CN"/>
        </w:rPr>
      </w:pPr>
      <w:r>
        <w:rPr>
          <w:rFonts w:hint="eastAsia" w:cs="Times New Roman"/>
          <w:lang w:val="en-US" w:eastAsia="zh-CN"/>
        </w:rPr>
        <w:t>图 5.3 WAV定长音频录制程序流程图</w:t>
      </w:r>
    </w:p>
    <w:p>
      <w:pPr>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eastAsia="zh-CN"/>
        </w:rPr>
      </w:pPr>
      <w:bookmarkStart w:id="185" w:name="_Toc23278"/>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ascii="黑体" w:hAnsi="黑体"/>
          <w:sz w:val="28"/>
          <w:szCs w:val="28"/>
          <w:lang w:val="en-US" w:eastAsia="zh-CN"/>
        </w:rPr>
        <w:t>音频文件上传更新功能程序设计</w:t>
      </w:r>
      <w:bookmarkEnd w:id="185"/>
    </w:p>
    <w:p>
      <w:pPr>
        <w:ind w:firstLine="480" w:firstLineChars="200"/>
        <w:jc w:val="left"/>
        <w:rPr>
          <w:rFonts w:hint="eastAsia" w:cs="Times New Roman"/>
          <w:lang w:val="en-US" w:eastAsia="zh-CN"/>
        </w:rPr>
      </w:pPr>
      <w:r>
        <w:rPr>
          <w:rFonts w:hint="eastAsia" w:cs="Times New Roman"/>
          <w:lang w:val="en-US" w:eastAsia="zh-CN"/>
        </w:rPr>
        <w:t>本系统设计让用户自动控制自己音频的上传时间点，而不强制自动上传用户的音频数据，当用户点击相应的按键，上传行为被触发，开始执行上传操作，具体流程如下:</w:t>
      </w:r>
    </w:p>
    <w:p>
      <w:pPr>
        <w:ind w:firstLine="480" w:firstLineChars="200"/>
        <w:jc w:val="left"/>
        <w:rPr>
          <w:rFonts w:hint="eastAsia" w:cs="Times New Roman"/>
          <w:lang w:val="en-US" w:eastAsia="zh-CN"/>
        </w:rPr>
      </w:pPr>
      <w:r>
        <w:rPr>
          <w:rFonts w:hint="eastAsia" w:cs="Times New Roman"/>
          <w:lang w:val="en-US" w:eastAsia="zh-CN"/>
        </w:rPr>
        <w:t>程序先申请内存空间，用于后面数据的存储，然后向服务器申请待发送的文件名称，检测收到的文件名，如果文件名为 -1 ，表示文件已经全部上传完毕，没有待发送的文件，当文件名不为 -1时，发送相应的文件。流程图如 图 5.4所示：</w:t>
      </w:r>
    </w:p>
    <w:p>
      <w:pPr>
        <w:ind w:firstLine="480" w:firstLineChars="200"/>
        <w:jc w:val="left"/>
        <w:rPr>
          <w:rFonts w:hint="default" w:cs="Times New Roman"/>
          <w:lang w:val="en-US" w:eastAsia="zh-CN"/>
        </w:rPr>
      </w:pPr>
    </w:p>
    <w:p>
      <w:pPr>
        <w:ind w:firstLine="420" w:firstLineChars="200"/>
        <w:jc w:val="center"/>
        <w:rPr>
          <w:rFonts w:hint="eastAsia" w:eastAsia="宋体" w:cs="Times New Roman"/>
          <w:sz w:val="21"/>
          <w:szCs w:val="21"/>
          <w:lang w:eastAsia="zh-CN"/>
        </w:rPr>
      </w:pPr>
      <w:r>
        <w:rPr>
          <w:rFonts w:hint="eastAsia" w:eastAsia="宋体" w:cs="Times New Roman"/>
          <w:sz w:val="21"/>
          <w:szCs w:val="21"/>
          <w:lang w:eastAsia="zh-CN"/>
        </w:rPr>
        <w:drawing>
          <wp:inline distT="0" distB="0" distL="114300" distR="114300">
            <wp:extent cx="4241800" cy="5499100"/>
            <wp:effectExtent l="0" t="0" r="0" b="0"/>
            <wp:docPr id="2" name="图片 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descr="wps"/>
                    <pic:cNvPicPr>
                      <a:picLocks noChangeAspect="1"/>
                    </pic:cNvPicPr>
                  </pic:nvPicPr>
                  <pic:blipFill>
                    <a:blip r:embed="rId27"/>
                    <a:stretch>
                      <a:fillRect/>
                    </a:stretch>
                  </pic:blipFill>
                  <pic:spPr>
                    <a:xfrm>
                      <a:off x="0" y="0"/>
                      <a:ext cx="4241800" cy="5499100"/>
                    </a:xfrm>
                    <a:prstGeom prst="rect">
                      <a:avLst/>
                    </a:prstGeom>
                    <a:noFill/>
                    <a:ln>
                      <a:noFill/>
                    </a:ln>
                  </pic:spPr>
                </pic:pic>
              </a:graphicData>
            </a:graphic>
          </wp:inline>
        </w:drawing>
      </w:r>
    </w:p>
    <w:p>
      <w:pPr>
        <w:ind w:firstLine="420" w:firstLineChars="200"/>
        <w:jc w:val="center"/>
        <w:rPr>
          <w:rFonts w:hint="eastAsia" w:cs="Times New Roman"/>
          <w:sz w:val="21"/>
          <w:szCs w:val="21"/>
          <w:lang w:val="en-US" w:eastAsia="zh-CN"/>
        </w:rPr>
      </w:pPr>
      <w:r>
        <w:rPr>
          <w:rFonts w:hint="eastAsia" w:cs="Times New Roman"/>
          <w:sz w:val="21"/>
          <w:szCs w:val="21"/>
          <w:lang w:val="en-US" w:eastAsia="zh-CN"/>
        </w:rPr>
        <w:t>图 5.4 音频文件上传流程图</w:t>
      </w:r>
    </w:p>
    <w:p>
      <w:pPr>
        <w:ind w:firstLine="420" w:firstLineChars="200"/>
        <w:jc w:val="center"/>
        <w:rPr>
          <w:rFonts w:hint="default" w:cs="Times New Roman"/>
          <w:sz w:val="21"/>
          <w:szCs w:val="21"/>
          <w:lang w:val="en-US" w:eastAsia="zh-CN"/>
        </w:rPr>
      </w:pPr>
    </w:p>
    <w:bookmarkEnd w:id="166"/>
    <w:bookmarkEnd w:id="167"/>
    <w:bookmarkEnd w:id="168"/>
    <w:bookmarkEnd w:id="169"/>
    <w:bookmarkEnd w:id="170"/>
    <w:bookmarkEnd w:id="171"/>
    <w:bookmarkEnd w:id="172"/>
    <w:bookmarkEnd w:id="173"/>
    <w:bookmarkEnd w:id="174"/>
    <w:bookmarkEnd w:id="175"/>
    <w:bookmarkEnd w:id="176"/>
    <w:bookmarkEnd w:id="177"/>
    <w:p>
      <w:pPr>
        <w:pStyle w:val="3"/>
        <w:rPr>
          <w:rFonts w:hint="eastAsia"/>
          <w:sz w:val="30"/>
          <w:szCs w:val="30"/>
          <w:lang w:eastAsia="zh-CN"/>
        </w:rPr>
      </w:pPr>
      <w:bookmarkStart w:id="186" w:name="_Toc10155"/>
      <w:bookmarkStart w:id="187" w:name="_Toc482805319"/>
      <w:bookmarkStart w:id="188" w:name="_Toc410226530"/>
      <w:bookmarkStart w:id="189" w:name="_Toc410226976"/>
      <w:bookmarkStart w:id="190" w:name="_Toc410211512"/>
      <w:bookmarkStart w:id="191" w:name="_Toc410209606"/>
      <w:bookmarkStart w:id="192" w:name="_Toc410227403"/>
      <w:bookmarkStart w:id="193" w:name="_Toc410214096"/>
      <w:bookmarkStart w:id="194" w:name="_Toc410218092"/>
      <w:bookmarkStart w:id="195" w:name="_Toc410210597"/>
      <w:bookmarkStart w:id="196" w:name="_Toc410207974"/>
      <w:r>
        <w:rPr>
          <w:sz w:val="30"/>
          <w:szCs w:val="30"/>
        </w:rPr>
        <w:t>5</w:t>
      </w:r>
      <w:r>
        <w:rPr>
          <w:rFonts w:hint="eastAsia"/>
          <w:sz w:val="30"/>
          <w:szCs w:val="30"/>
          <w:lang w:val="en-US" w:eastAsia="zh-CN"/>
        </w:rPr>
        <w:t>.</w:t>
      </w:r>
      <w:r>
        <w:rPr>
          <w:sz w:val="30"/>
          <w:szCs w:val="30"/>
        </w:rPr>
        <w:t>2</w:t>
      </w:r>
      <w:r>
        <w:rPr>
          <w:rFonts w:hint="eastAsia"/>
          <w:sz w:val="30"/>
          <w:szCs w:val="30"/>
          <w:lang w:eastAsia="zh-CN"/>
        </w:rPr>
        <w:t xml:space="preserve"> </w:t>
      </w:r>
      <w:r>
        <w:rPr>
          <w:rFonts w:hint="eastAsia"/>
          <w:sz w:val="30"/>
          <w:szCs w:val="30"/>
          <w:lang w:val="en-US" w:eastAsia="zh-CN"/>
        </w:rPr>
        <w:t>服务端</w:t>
      </w:r>
      <w:r>
        <w:rPr>
          <w:rFonts w:hint="eastAsia"/>
          <w:sz w:val="30"/>
          <w:szCs w:val="30"/>
          <w:lang w:eastAsia="zh-CN"/>
        </w:rPr>
        <w:t>程序</w:t>
      </w:r>
      <w:r>
        <w:rPr>
          <w:rFonts w:hint="eastAsia"/>
          <w:sz w:val="30"/>
          <w:szCs w:val="30"/>
        </w:rPr>
        <w:t>设计</w:t>
      </w:r>
      <w:bookmarkEnd w:id="186"/>
      <w:bookmarkEnd w:id="187"/>
    </w:p>
    <w:p>
      <w:pPr>
        <w:pStyle w:val="4"/>
        <w:keepNext w:val="0"/>
        <w:keepLines w:val="0"/>
        <w:spacing w:before="120" w:after="120"/>
        <w:rPr>
          <w:rFonts w:hint="default" w:ascii="黑体" w:hAnsi="黑体"/>
          <w:sz w:val="28"/>
          <w:szCs w:val="28"/>
          <w:lang w:val="en-US" w:eastAsia="zh-CN"/>
        </w:rPr>
      </w:pPr>
      <w:bookmarkStart w:id="197" w:name="_Toc482805320"/>
      <w:bookmarkStart w:id="198" w:name="_Toc2020"/>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bookmarkEnd w:id="197"/>
      <w:r>
        <w:rPr>
          <w:rFonts w:hint="eastAsia"/>
          <w:sz w:val="28"/>
          <w:szCs w:val="30"/>
          <w:lang w:val="en-US" w:eastAsia="zh-CN"/>
        </w:rPr>
        <w:t>服务端整体程序设计</w:t>
      </w:r>
      <w:bookmarkEnd w:id="198"/>
    </w:p>
    <w:p>
      <w:pPr>
        <w:ind w:firstLine="480" w:firstLineChars="200"/>
        <w:rPr>
          <w:rFonts w:hint="eastAsia" w:cs="Times New Roman"/>
          <w:lang w:val="en-US" w:eastAsia="zh-CN"/>
        </w:rPr>
      </w:pPr>
      <w:r>
        <w:rPr>
          <w:rFonts w:hint="eastAsia" w:cs="Times New Roman"/>
          <w:lang w:val="en-US" w:eastAsia="zh-CN"/>
        </w:rPr>
        <w:t>服务端的功能就是接收来自感知层和客户端的请求，并根据请求来进行数据的处理，并返回相应的值，整体功能如下:</w:t>
      </w:r>
    </w:p>
    <w:p>
      <w:pPr>
        <w:ind w:firstLine="480" w:firstLineChars="200"/>
        <w:rPr>
          <w:rFonts w:hint="eastAsia" w:cs="Times New Roman"/>
          <w:lang w:val="en-US" w:eastAsia="zh-CN"/>
        </w:rPr>
      </w:pPr>
      <w:r>
        <w:rPr>
          <w:rFonts w:hint="eastAsia" w:cs="Times New Roman"/>
          <w:lang w:val="en-US" w:eastAsia="zh-CN"/>
        </w:rPr>
        <w:t>服务端程序使用三个线程，用于并行处理三个不同的功能，包括请求的接收和处理，pcm文件到字符文件的转换，以及字符文件的智能处理。请求的接收和处理就是一个死循环监听来自客户端和感知层的所有连接请求，当收到连接请求后，开启一个新的线程专门处理这个请求，这样就可以实现同时处理多个请求，当收到请求信息时，得到解析出请求帧，并按照应用层协议进行相应的处理操作，具体请求帧和操作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jc w:val="left"/>
        <w:rPr>
          <w:rFonts w:hint="default" w:eastAsia="宋体" w:cs="Times New Roman"/>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ind w:firstLine="420" w:firstLineChars="0"/>
        <w:rPr>
          <w:rFonts w:hint="eastAsia" w:cs="Times New Roman"/>
          <w:lang w:val="en-US" w:eastAsia="zh-CN"/>
        </w:rPr>
      </w:pPr>
      <w:r>
        <w:rPr>
          <w:rFonts w:hint="eastAsia" w:cs="Times New Roman"/>
          <w:lang w:val="en-US" w:eastAsia="zh-CN"/>
        </w:rPr>
        <w:t>pcm转字符串线程就是不断地检测有没有新的pcm文件生成，当检测到新pcm文件生成，就将它转换成字符文件</w:t>
      </w:r>
    </w:p>
    <w:p>
      <w:pPr>
        <w:ind w:firstLine="420" w:firstLineChars="0"/>
        <w:rPr>
          <w:rFonts w:hint="eastAsia" w:cs="Times New Roman"/>
          <w:lang w:val="en-US" w:eastAsia="zh-CN"/>
        </w:rPr>
      </w:pPr>
      <w:r>
        <w:rPr>
          <w:rFonts w:hint="eastAsia" w:cs="Times New Roman"/>
          <w:lang w:val="en-US" w:eastAsia="zh-CN"/>
        </w:rPr>
        <w:t>字符处理线程也时在不断检测有无新的字符文件生成，当检测到有新文件生成时，对新的字符文件进行智能事件捕捉，情感分析，关键字提取等操作，并把结果存入相应的文件，方便后续使用。服务端整体流程图如图 5.5所示:</w:t>
      </w:r>
    </w:p>
    <w:p>
      <w:pPr>
        <w:ind w:firstLine="420" w:firstLineChars="0"/>
        <w:rPr>
          <w:rFonts w:hint="eastAsia" w:cs="Times New Roman"/>
          <w:lang w:val="en-US" w:eastAsia="zh-CN"/>
        </w:rPr>
      </w:pPr>
    </w:p>
    <w:p>
      <w:pPr>
        <w:ind w:firstLine="420" w:firstLineChars="0"/>
        <w:jc w:val="center"/>
        <w:rPr>
          <w:rFonts w:hint="eastAsia" w:cs="Times New Roman"/>
          <w:lang w:val="en-US" w:eastAsia="zh-CN"/>
        </w:rPr>
      </w:pPr>
      <w:r>
        <w:rPr>
          <w:rFonts w:hint="eastAsia" w:cs="Times New Roman"/>
          <w:lang w:val="en-US" w:eastAsia="zh-CN"/>
        </w:rPr>
        <w:drawing>
          <wp:inline distT="0" distB="0" distL="114300" distR="114300">
            <wp:extent cx="5394325" cy="4550410"/>
            <wp:effectExtent l="0" t="0" r="0" b="0"/>
            <wp:docPr id="3" name="图片 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descr="wps"/>
                    <pic:cNvPicPr>
                      <a:picLocks noChangeAspect="1"/>
                    </pic:cNvPicPr>
                  </pic:nvPicPr>
                  <pic:blipFill>
                    <a:blip r:embed="rId28"/>
                    <a:stretch>
                      <a:fillRect/>
                    </a:stretch>
                  </pic:blipFill>
                  <pic:spPr>
                    <a:xfrm>
                      <a:off x="0" y="0"/>
                      <a:ext cx="5394325" cy="4550410"/>
                    </a:xfrm>
                    <a:prstGeom prst="rect">
                      <a:avLst/>
                    </a:prstGeom>
                    <a:noFill/>
                    <a:ln>
                      <a:noFill/>
                    </a:ln>
                  </pic:spPr>
                </pic:pic>
              </a:graphicData>
            </a:graphic>
          </wp:inline>
        </w:drawing>
      </w:r>
    </w:p>
    <w:p>
      <w:pPr>
        <w:ind w:firstLine="480" w:firstLineChars="200"/>
        <w:jc w:val="center"/>
        <w:rPr>
          <w:rFonts w:hint="eastAsia" w:cs="Times New Roman"/>
          <w:lang w:val="en-US" w:eastAsia="zh-CN"/>
        </w:rPr>
      </w:pPr>
      <w:r>
        <w:rPr>
          <w:rFonts w:hint="eastAsia" w:cs="Times New Roman"/>
          <w:lang w:val="en-US" w:eastAsia="zh-CN"/>
        </w:rPr>
        <w:t>图 5.5 服务端整体程序流程图</w:t>
      </w:r>
    </w:p>
    <w:p>
      <w:pPr>
        <w:ind w:firstLine="480" w:firstLineChars="200"/>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rPr>
      </w:pPr>
      <w:bookmarkStart w:id="199" w:name="_Toc22811"/>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sz w:val="28"/>
          <w:szCs w:val="28"/>
        </w:rPr>
        <w:t>2</w:t>
      </w:r>
      <w:r>
        <w:rPr>
          <w:rFonts w:hint="eastAsia"/>
          <w:sz w:val="28"/>
          <w:szCs w:val="28"/>
          <w:lang w:eastAsia="zh-CN"/>
        </w:rPr>
        <w:t xml:space="preserve"> </w:t>
      </w:r>
      <w:r>
        <w:rPr>
          <w:rFonts w:hint="eastAsia"/>
          <w:sz w:val="30"/>
          <w:szCs w:val="30"/>
          <w:lang w:val="en-US" w:eastAsia="zh-CN"/>
        </w:rPr>
        <w:t>WAV音频文件的重构</w:t>
      </w:r>
      <w:bookmarkEnd w:id="199"/>
    </w:p>
    <w:p>
      <w:pPr>
        <w:ind w:firstLine="480" w:firstLineChars="200"/>
        <w:rPr>
          <w:rFonts w:hint="eastAsia" w:eastAsia="宋体"/>
          <w:lang w:val="en-US" w:eastAsia="zh-CN"/>
        </w:rPr>
      </w:pPr>
      <w:r>
        <w:rPr>
          <w:rFonts w:hint="eastAsia" w:eastAsia="宋体"/>
          <w:lang w:val="en-US" w:eastAsia="zh-CN"/>
        </w:rPr>
        <w:t>音频数据都是来源于感知层的上传，而感知层不支持 .wav 文件的传输，WIFI模块只支持字符串的发送，所以就必须将wav文件以字节的方式读出，再将字节以字符格式发送给服务端，服务端接收完毕后，文件只是一个字符串文件，应该将它重新构建成为 .wav 文件，按照发送时的处理，现在服务端应该将每个字符重新读出，转化为10进制的值，再将这个值以字节形式写入 .wav文件，完成wav音频文件的重构，程序流程图如图 5.6 所示:</w:t>
      </w:r>
    </w:p>
    <w:p>
      <w:pPr>
        <w:ind w:firstLine="480" w:firstLineChars="200"/>
        <w:rPr>
          <w:rFonts w:hint="default"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6230" cy="7743190"/>
            <wp:effectExtent l="0" t="0" r="0" b="0"/>
            <wp:docPr id="6" name="图片 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descr="wps"/>
                    <pic:cNvPicPr>
                      <a:picLocks noChangeAspect="1"/>
                    </pic:cNvPicPr>
                  </pic:nvPicPr>
                  <pic:blipFill>
                    <a:blip r:embed="rId29"/>
                    <a:stretch>
                      <a:fillRect/>
                    </a:stretch>
                  </pic:blipFill>
                  <pic:spPr>
                    <a:xfrm>
                      <a:off x="0" y="0"/>
                      <a:ext cx="5396230" cy="7743190"/>
                    </a:xfrm>
                    <a:prstGeom prst="rect">
                      <a:avLst/>
                    </a:prstGeom>
                    <a:noFill/>
                    <a:ln>
                      <a:noFill/>
                    </a:ln>
                  </pic:spPr>
                </pic:pic>
              </a:graphicData>
            </a:graphic>
          </wp:inline>
        </w:drawing>
      </w:r>
    </w:p>
    <w:p>
      <w:pPr>
        <w:ind w:firstLine="480" w:firstLineChars="200"/>
        <w:jc w:val="center"/>
        <w:rPr>
          <w:rFonts w:hint="default" w:eastAsia="宋体"/>
          <w:lang w:val="en-US" w:eastAsia="zh-CN"/>
        </w:rPr>
      </w:pPr>
      <w:r>
        <w:rPr>
          <w:rFonts w:hint="eastAsia" w:eastAsia="宋体"/>
          <w:lang w:val="en-US" w:eastAsia="zh-CN"/>
        </w:rPr>
        <w:t>图 5.6 WAV文件重构流程图</w:t>
      </w:r>
    </w:p>
    <w:p>
      <w:pPr>
        <w:rPr>
          <w:sz w:val="30"/>
          <w:szCs w:val="30"/>
        </w:rPr>
      </w:pPr>
    </w:p>
    <w:p>
      <w:pPr>
        <w:pStyle w:val="3"/>
        <w:rPr>
          <w:rFonts w:hint="eastAsia"/>
          <w:sz w:val="30"/>
          <w:szCs w:val="30"/>
          <w:lang w:eastAsia="zh-CN"/>
        </w:rPr>
      </w:pPr>
      <w:bookmarkStart w:id="200" w:name="_Toc67"/>
      <w:r>
        <w:rPr>
          <w:sz w:val="30"/>
          <w:szCs w:val="30"/>
        </w:rPr>
        <w:t>5</w:t>
      </w:r>
      <w:r>
        <w:rPr>
          <w:rFonts w:hint="eastAsia"/>
          <w:sz w:val="30"/>
          <w:szCs w:val="30"/>
          <w:lang w:val="en-US" w:eastAsia="zh-CN"/>
        </w:rPr>
        <w:t>.</w:t>
      </w:r>
      <w:r>
        <w:rPr>
          <w:sz w:val="30"/>
          <w:szCs w:val="30"/>
        </w:rPr>
        <w:t>3</w:t>
      </w:r>
      <w:r>
        <w:rPr>
          <w:rFonts w:hint="eastAsia"/>
          <w:sz w:val="30"/>
          <w:szCs w:val="30"/>
          <w:lang w:eastAsia="zh-CN"/>
        </w:rPr>
        <w:t xml:space="preserve"> </w:t>
      </w:r>
      <w:r>
        <w:rPr>
          <w:rFonts w:hint="eastAsia"/>
          <w:sz w:val="30"/>
          <w:szCs w:val="30"/>
          <w:lang w:val="en-US" w:eastAsia="zh-CN"/>
        </w:rPr>
        <w:t>客户端</w:t>
      </w:r>
      <w:r>
        <w:rPr>
          <w:rFonts w:hint="eastAsia"/>
          <w:sz w:val="30"/>
          <w:szCs w:val="30"/>
          <w:lang w:eastAsia="zh-CN"/>
        </w:rPr>
        <w:t>程序设计</w:t>
      </w:r>
      <w:bookmarkEnd w:id="200"/>
    </w:p>
    <w:p>
      <w:pPr>
        <w:pStyle w:val="4"/>
        <w:keepNext w:val="0"/>
        <w:keepLines w:val="0"/>
        <w:spacing w:before="120" w:after="120"/>
        <w:rPr>
          <w:rFonts w:hint="default" w:ascii="黑体" w:hAnsi="黑体"/>
          <w:sz w:val="28"/>
          <w:szCs w:val="28"/>
          <w:lang w:val="en-US" w:eastAsia="zh-CN"/>
        </w:rPr>
      </w:pPr>
      <w:bookmarkStart w:id="201" w:name="_Toc10518"/>
      <w:r>
        <w:rPr>
          <w:sz w:val="28"/>
          <w:szCs w:val="28"/>
        </w:rPr>
        <w:t>5</w:t>
      </w:r>
      <w:r>
        <w:rPr>
          <w:rFonts w:hint="eastAsia"/>
          <w:sz w:val="28"/>
          <w:szCs w:val="28"/>
          <w:lang w:val="en-US" w:eastAsia="zh-CN"/>
        </w:rPr>
        <w:t>.</w:t>
      </w:r>
      <w:r>
        <w:rPr>
          <w:sz w:val="28"/>
          <w:szCs w:val="28"/>
          <w:lang w:eastAsia="zh-CN"/>
        </w:rPr>
        <w:t>3</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r>
        <w:rPr>
          <w:rFonts w:hint="eastAsia"/>
          <w:sz w:val="28"/>
          <w:szCs w:val="30"/>
          <w:lang w:val="en-US" w:eastAsia="zh-CN"/>
        </w:rPr>
        <w:t>整体客户端程序设计</w:t>
      </w:r>
      <w:bookmarkEnd w:id="201"/>
    </w:p>
    <w:p>
      <w:pPr>
        <w:ind w:firstLine="480" w:firstLineChars="200"/>
        <w:rPr>
          <w:rFonts w:hint="eastAsia" w:ascii="宋体" w:hAnsi="宋体"/>
          <w:lang w:val="en-US" w:eastAsia="zh-CN"/>
        </w:rPr>
      </w:pPr>
      <w:r>
        <w:rPr>
          <w:rFonts w:ascii="宋体" w:hAnsi="宋体"/>
        </w:rPr>
        <w:t>客户端</w:t>
      </w:r>
      <w:r>
        <w:rPr>
          <w:rFonts w:hint="eastAsia" w:ascii="宋体" w:hAnsi="宋体"/>
        </w:rPr>
        <w:t>展示</w:t>
      </w:r>
      <w:r>
        <w:rPr>
          <w:rFonts w:ascii="宋体" w:hAnsi="宋体"/>
        </w:rPr>
        <w:t>处理是</w:t>
      </w:r>
      <w:r>
        <w:rPr>
          <w:rFonts w:hint="eastAsia" w:ascii="宋体" w:hAnsi="宋体"/>
          <w:lang w:val="en-US" w:eastAsia="zh-CN"/>
        </w:rPr>
        <w:t>移动</w:t>
      </w:r>
      <w:r>
        <w:rPr>
          <w:rFonts w:ascii="宋体" w:hAnsi="宋体"/>
        </w:rPr>
        <w:t>客户终端完成的主要工作之一，是移动客户端的主体部分。其主要完成</w:t>
      </w:r>
      <w:r>
        <w:rPr>
          <w:rFonts w:hint="eastAsia" w:ascii="宋体" w:hAnsi="宋体"/>
        </w:rPr>
        <w:t>分析好的</w:t>
      </w:r>
      <w:r>
        <w:rPr>
          <w:rFonts w:ascii="宋体" w:hAnsi="宋体"/>
        </w:rPr>
        <w:t>数据的接收、</w:t>
      </w:r>
      <w:r>
        <w:rPr>
          <w:rFonts w:hint="eastAsia" w:ascii="宋体" w:hAnsi="宋体"/>
        </w:rPr>
        <w:t>并且生成相应的报告和图表展示给用户</w:t>
      </w:r>
      <w:r>
        <w:rPr>
          <w:rFonts w:ascii="宋体" w:hAnsi="宋体"/>
        </w:rPr>
        <w:t>。</w:t>
      </w:r>
      <w:r>
        <w:rPr>
          <w:rFonts w:hint="eastAsia" w:ascii="宋体" w:hAnsi="宋体"/>
          <w:lang w:val="en-US" w:eastAsia="zh-CN"/>
        </w:rPr>
        <w:t>客户端一共有四个界面，分别是关键词词云，心情图表，智能推荐，今日总结。当进入客户端后，默认在关键词词云界面，导航按钮在屏幕底部，当点击心情图表功能时，跳转到心情图表界面，并绘制当日的心情曲线。当点击智能推荐时，跳转到智能推荐界面，获取当前关键词，并根据关键词得到相应的推荐图片，推荐描述和推荐网址，将这三条信息对应的显示在界面上，同时也更新笑话并显示在界面上。当点击今日总结功能时，跳转到今日总结界面，并开始获取分析数据和励志话语，并将这些数据显示在指定位置，具体流程图如图 5.7所示: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rPr>
          <w:rFonts w:hint="default" w:ascii="宋体" w:hAnsi="宋体"/>
          <w:lang w:val="en-US" w:eastAsia="zh-CN"/>
        </w:rPr>
        <w:drawing>
          <wp:inline distT="0" distB="0" distL="114300" distR="114300">
            <wp:extent cx="5398770" cy="5779770"/>
            <wp:effectExtent l="0" t="0" r="0" b="0"/>
            <wp:docPr id="7" name="图片 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wps"/>
                    <pic:cNvPicPr>
                      <a:picLocks noChangeAspect="1"/>
                    </pic:cNvPicPr>
                  </pic:nvPicPr>
                  <pic:blipFill>
                    <a:blip r:embed="rId30"/>
                    <a:stretch>
                      <a:fillRect/>
                    </a:stretch>
                  </pic:blipFill>
                  <pic:spPr>
                    <a:xfrm>
                      <a:off x="0" y="0"/>
                      <a:ext cx="5398770" cy="5779770"/>
                    </a:xfrm>
                    <a:prstGeom prst="rect">
                      <a:avLst/>
                    </a:prstGeom>
                    <a:noFill/>
                    <a:ln>
                      <a:noFill/>
                    </a:ln>
                  </pic:spPr>
                </pic:pic>
              </a:graphicData>
            </a:graphic>
          </wp:inline>
        </w:drawing>
      </w:r>
    </w:p>
    <w:p>
      <w:pPr>
        <w:ind w:firstLine="480" w:firstLineChars="200"/>
        <w:jc w:val="center"/>
        <w:rPr>
          <w:rFonts w:hint="eastAsia" w:ascii="宋体" w:hAnsi="宋体"/>
          <w:lang w:val="en-US" w:eastAsia="zh-CN"/>
        </w:rPr>
      </w:pPr>
      <w:r>
        <w:rPr>
          <w:rFonts w:hint="eastAsia" w:ascii="宋体" w:hAnsi="宋体"/>
          <w:lang w:val="en-US" w:eastAsia="zh-CN"/>
        </w:rPr>
        <w:t>图 5.7 客户端整体程序流程图</w:t>
      </w:r>
    </w:p>
    <w:p>
      <w:pPr>
        <w:ind w:firstLine="480" w:firstLineChars="200"/>
        <w:jc w:val="center"/>
        <w:rPr>
          <w:rFonts w:hint="default" w:ascii="宋体" w:hAnsi="宋体"/>
          <w:lang w:val="en-US" w:eastAsia="zh-CN"/>
        </w:rPr>
      </w:pPr>
    </w:p>
    <w:p>
      <w:pPr>
        <w:ind w:firstLine="480" w:firstLineChars="200"/>
        <w:rPr>
          <w:rFonts w:hint="eastAsia" w:ascii="宋体" w:hAnsi="宋体"/>
          <w:lang w:val="en-US" w:eastAsia="zh-CN"/>
        </w:rPr>
      </w:pPr>
      <w:r>
        <w:rPr>
          <w:rFonts w:hint="eastAsia" w:ascii="宋体" w:hAnsi="宋体"/>
          <w:lang w:val="en-US" w:eastAsia="zh-CN"/>
        </w:rPr>
        <w:t>关键词词云，主要是一张关键字词云图片的显示及一张原本轮廓的显示，在加上一个更新按钮，方便用户更新关键词词云图片。界面设计如图 5.8所示:</w:t>
      </w:r>
    </w:p>
    <w:p>
      <w:pPr>
        <w:ind w:firstLine="480" w:firstLineChars="200"/>
        <w:rPr>
          <w:rFonts w:hint="eastAsia" w:ascii="宋体" w:hAnsi="宋体"/>
          <w:lang w:val="en-US" w:eastAsia="zh-CN"/>
        </w:rPr>
      </w:pPr>
    </w:p>
    <w:p>
      <w:pPr>
        <w:ind w:firstLine="480" w:firstLineChars="200"/>
        <w:jc w:val="center"/>
      </w:pPr>
      <w:r>
        <w:drawing>
          <wp:inline distT="0" distB="0" distL="114300" distR="114300">
            <wp:extent cx="3360420" cy="2606040"/>
            <wp:effectExtent l="0" t="0" r="7620" b="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31"/>
                    <a:stretch>
                      <a:fillRect/>
                    </a:stretch>
                  </pic:blipFill>
                  <pic:spPr>
                    <a:xfrm>
                      <a:off x="0" y="0"/>
                      <a:ext cx="3360420" cy="26060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5.8 关键词词云界面设计图</w:t>
      </w:r>
    </w:p>
    <w:p>
      <w:pPr>
        <w:jc w:val="center"/>
        <w:rPr>
          <w:rFonts w:hint="default"/>
          <w:lang w:val="en-US" w:eastAsia="zh-CN"/>
        </w:rPr>
      </w:pPr>
    </w:p>
    <w:p>
      <w:pPr>
        <w:ind w:firstLine="480" w:firstLineChars="200"/>
        <w:rPr>
          <w:rFonts w:hint="eastAsia" w:ascii="宋体" w:hAnsi="宋体"/>
          <w:lang w:val="en-US" w:eastAsia="zh-CN"/>
        </w:rPr>
      </w:pPr>
      <w:r>
        <w:rPr>
          <w:rFonts w:hint="eastAsia" w:ascii="宋体" w:hAnsi="宋体"/>
          <w:lang w:val="en-US" w:eastAsia="zh-CN"/>
        </w:rPr>
        <w:t>心情图表提供 日，周，月三个维度的数据，并利用图表进行显示，在收到数据后还有一个情绪分析按钮供和一个Text框，用户点击按钮并可以在Text框查看最近的情绪状态和一些建议，以便及时调整自己的状态。心情图表界面设计如图 5.9所示: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drawing>
          <wp:inline distT="0" distB="0" distL="114300" distR="114300">
            <wp:extent cx="3680460" cy="2842260"/>
            <wp:effectExtent l="0" t="0" r="7620" b="7620"/>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32"/>
                    <a:stretch>
                      <a:fillRect/>
                    </a:stretch>
                  </pic:blipFill>
                  <pic:spPr>
                    <a:xfrm>
                      <a:off x="0" y="0"/>
                      <a:ext cx="3680460" cy="2842260"/>
                    </a:xfrm>
                    <a:prstGeom prst="rect">
                      <a:avLst/>
                    </a:prstGeom>
                    <a:noFill/>
                    <a:ln>
                      <a:noFill/>
                    </a:ln>
                  </pic:spPr>
                </pic:pic>
              </a:graphicData>
            </a:graphic>
          </wp:inline>
        </w:drawing>
      </w:r>
    </w:p>
    <w:p>
      <w:pPr>
        <w:jc w:val="center"/>
        <w:rPr>
          <w:rFonts w:hint="eastAsia" w:ascii="宋体" w:hAnsi="宋体"/>
          <w:lang w:val="en-US" w:eastAsia="zh-CN"/>
        </w:rPr>
      </w:pPr>
      <w:r>
        <w:rPr>
          <w:rFonts w:hint="eastAsia" w:ascii="宋体" w:hAnsi="宋体"/>
          <w:lang w:val="en-US" w:eastAsia="zh-CN"/>
        </w:rPr>
        <w:t>图 5.9 心情图表界面设计图</w:t>
      </w:r>
    </w:p>
    <w:p>
      <w:pPr>
        <w:jc w:val="both"/>
        <w:rPr>
          <w:rFonts w:hint="eastAsia" w:ascii="宋体" w:hAnsi="宋体"/>
          <w:lang w:val="en-US" w:eastAsia="zh-CN"/>
        </w:rPr>
      </w:pPr>
    </w:p>
    <w:p>
      <w:pPr>
        <w:ind w:firstLine="420" w:firstLineChars="0"/>
        <w:jc w:val="both"/>
        <w:rPr>
          <w:rFonts w:hint="eastAsia" w:ascii="宋体" w:hAnsi="宋体"/>
          <w:lang w:val="en-US" w:eastAsia="zh-CN"/>
        </w:rPr>
      </w:pPr>
      <w:r>
        <w:rPr>
          <w:rFonts w:hint="eastAsia" w:ascii="宋体" w:hAnsi="宋体"/>
          <w:lang w:val="en-US" w:eastAsia="zh-CN"/>
        </w:rPr>
        <w:t>智能推荐功能是根据捕捉到的关键词，来进行活动项目的推荐，这个界面，有三个自定义控件，用于显示推荐的图片和描述，点击相应控件还可以跳转到相应的网页，除此之外还有一个按钮和一个Text框，当用户点击按钮时，在Text框更行笑话并显示，智能推荐界面如图 5.10所示:</w:t>
      </w:r>
    </w:p>
    <w:p>
      <w:pPr>
        <w:ind w:firstLine="420" w:firstLineChars="0"/>
        <w:jc w:val="both"/>
        <w:rPr>
          <w:rFonts w:hint="eastAsia" w:ascii="宋体" w:hAnsi="宋体"/>
          <w:lang w:val="en-US" w:eastAsia="zh-CN"/>
        </w:rPr>
      </w:pPr>
    </w:p>
    <w:p>
      <w:pPr>
        <w:ind w:firstLine="420" w:firstLineChars="0"/>
        <w:jc w:val="center"/>
      </w:pPr>
      <w:r>
        <w:drawing>
          <wp:inline distT="0" distB="0" distL="114300" distR="114300">
            <wp:extent cx="3063240" cy="2278380"/>
            <wp:effectExtent l="0" t="0" r="0" b="762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33"/>
                    <a:stretch>
                      <a:fillRect/>
                    </a:stretch>
                  </pic:blipFill>
                  <pic:spPr>
                    <a:xfrm>
                      <a:off x="0" y="0"/>
                      <a:ext cx="3063240" cy="22783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5.10 智能推荐界面设置</w:t>
      </w:r>
    </w:p>
    <w:p>
      <w:pPr>
        <w:jc w:val="center"/>
        <w:rPr>
          <w:rFonts w:hint="eastAsia"/>
          <w:lang w:val="en-US" w:eastAsia="zh-CN"/>
        </w:rPr>
      </w:pPr>
    </w:p>
    <w:p>
      <w:pPr>
        <w:ind w:firstLine="420" w:firstLineChars="0"/>
        <w:jc w:val="both"/>
        <w:rPr>
          <w:rFonts w:hint="eastAsia"/>
          <w:lang w:val="en-US" w:eastAsia="zh-CN"/>
        </w:rPr>
      </w:pPr>
      <w:r>
        <w:rPr>
          <w:rFonts w:hint="eastAsia"/>
          <w:lang w:val="en-US" w:eastAsia="zh-CN"/>
        </w:rPr>
        <w:t>今日总结功能是展示用户最近的整体数据，包括四个可滑动的页面，第一个页面上面有一个Text控件主要用于展示用户最近所说的词汇总数，界面二上面也有一个Text控件，用于展示用户最近说的最长的句子，界面三上面也有一个Text控件，用于展示用户最近提及最多的词语，界面四有一个词性分析饼状图，和一个Text控件，饼状图用于展示最近话语的词性构成，Text控件用于展示励志话语，今日总结整体界面设计如</w:t>
      </w:r>
      <w:r>
        <w:rPr>
          <w:rFonts w:hint="eastAsia" w:ascii="宋体" w:hAnsi="宋体"/>
          <w:lang w:val="en-US" w:eastAsia="zh-CN"/>
        </w:rPr>
        <w:t>图 5.11，5.12，5.13，5.14所示</w:t>
      </w:r>
      <w:r>
        <w:rPr>
          <w:rFonts w:hint="eastAsia"/>
          <w:lang w:val="en-US" w:eastAsia="zh-CN"/>
        </w:rPr>
        <w:t>:</w:t>
      </w:r>
    </w:p>
    <w:p>
      <w:pPr>
        <w:ind w:firstLine="420" w:firstLineChars="0"/>
        <w:jc w:val="both"/>
        <w:rPr>
          <w:rFonts w:hint="eastAsia"/>
          <w:lang w:val="en-US" w:eastAsia="zh-CN"/>
        </w:rPr>
      </w:pPr>
    </w:p>
    <w:p>
      <w:pPr>
        <w:ind w:firstLine="420" w:firstLineChars="0"/>
        <w:jc w:val="center"/>
      </w:pPr>
      <w:r>
        <w:drawing>
          <wp:inline distT="0" distB="0" distL="114300" distR="114300">
            <wp:extent cx="3215640" cy="2392680"/>
            <wp:effectExtent l="0" t="0" r="0" b="0"/>
            <wp:docPr id="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pic:cNvPicPr>
                      <a:picLocks noChangeAspect="1"/>
                    </pic:cNvPicPr>
                  </pic:nvPicPr>
                  <pic:blipFill>
                    <a:blip r:embed="rId34"/>
                    <a:stretch>
                      <a:fillRect/>
                    </a:stretch>
                  </pic:blipFill>
                  <pic:spPr>
                    <a:xfrm>
                      <a:off x="0" y="0"/>
                      <a:ext cx="3215640" cy="23926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5.11 今日总结界面一</w:t>
      </w:r>
    </w:p>
    <w:p>
      <w:pPr>
        <w:jc w:val="both"/>
        <w:rPr>
          <w:rFonts w:hint="eastAsia"/>
          <w:lang w:val="en-US" w:eastAsia="zh-CN"/>
        </w:rPr>
      </w:pPr>
    </w:p>
    <w:p>
      <w:pPr>
        <w:ind w:firstLine="420" w:firstLineChars="0"/>
        <w:jc w:val="center"/>
      </w:pPr>
      <w:r>
        <w:drawing>
          <wp:inline distT="0" distB="0" distL="114300" distR="114300">
            <wp:extent cx="3169920" cy="2430780"/>
            <wp:effectExtent l="0" t="0" r="0" b="762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35"/>
                    <a:stretch>
                      <a:fillRect/>
                    </a:stretch>
                  </pic:blipFill>
                  <pic:spPr>
                    <a:xfrm>
                      <a:off x="0" y="0"/>
                      <a:ext cx="3169920" cy="24307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5.12 今日总结界面二</w:t>
      </w:r>
    </w:p>
    <w:p>
      <w:pPr>
        <w:ind w:firstLine="420" w:firstLineChars="0"/>
        <w:jc w:val="both"/>
      </w:pPr>
    </w:p>
    <w:p>
      <w:pPr>
        <w:ind w:firstLine="420" w:firstLineChars="0"/>
        <w:jc w:val="center"/>
      </w:pPr>
      <w:r>
        <w:drawing>
          <wp:inline distT="0" distB="0" distL="114300" distR="114300">
            <wp:extent cx="3154680" cy="2407920"/>
            <wp:effectExtent l="0" t="0" r="0" b="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3154680" cy="240792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5.13 今日总结界面三</w:t>
      </w:r>
    </w:p>
    <w:p>
      <w:pPr>
        <w:ind w:firstLine="420" w:firstLineChars="0"/>
        <w:jc w:val="both"/>
      </w:pPr>
    </w:p>
    <w:p>
      <w:pPr>
        <w:ind w:firstLine="420" w:firstLineChars="0"/>
        <w:jc w:val="center"/>
      </w:pPr>
      <w:r>
        <w:drawing>
          <wp:inline distT="0" distB="0" distL="114300" distR="114300">
            <wp:extent cx="3177540" cy="2430780"/>
            <wp:effectExtent l="0" t="0" r="7620" b="762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37"/>
                    <a:stretch>
                      <a:fillRect/>
                    </a:stretch>
                  </pic:blipFill>
                  <pic:spPr>
                    <a:xfrm>
                      <a:off x="0" y="0"/>
                      <a:ext cx="3177540" cy="2430780"/>
                    </a:xfrm>
                    <a:prstGeom prst="rect">
                      <a:avLst/>
                    </a:prstGeom>
                    <a:noFill/>
                    <a:ln>
                      <a:noFill/>
                    </a:ln>
                  </pic:spPr>
                </pic:pic>
              </a:graphicData>
            </a:graphic>
          </wp:inline>
        </w:drawing>
      </w:r>
    </w:p>
    <w:p>
      <w:pPr>
        <w:ind w:firstLine="420" w:firstLineChars="0"/>
        <w:jc w:val="center"/>
        <w:rPr>
          <w:rFonts w:hint="default"/>
          <w:lang w:val="en-US" w:eastAsia="zh-CN"/>
        </w:rPr>
      </w:pPr>
      <w:r>
        <w:rPr>
          <w:rFonts w:hint="eastAsia"/>
          <w:lang w:val="en-US" w:eastAsia="zh-CN"/>
        </w:rPr>
        <w:t>图 5.14 今日总结界面四</w:t>
      </w:r>
    </w:p>
    <w:p>
      <w:pPr>
        <w:ind w:firstLine="420" w:firstLineChars="0"/>
        <w:jc w:val="both"/>
        <w:rPr>
          <w:rFonts w:hint="default"/>
          <w:lang w:val="en-US" w:eastAsia="zh-CN"/>
        </w:rPr>
      </w:pPr>
    </w:p>
    <w:bookmarkEnd w:id="188"/>
    <w:bookmarkEnd w:id="189"/>
    <w:bookmarkEnd w:id="190"/>
    <w:bookmarkEnd w:id="191"/>
    <w:bookmarkEnd w:id="192"/>
    <w:bookmarkEnd w:id="193"/>
    <w:bookmarkEnd w:id="194"/>
    <w:bookmarkEnd w:id="195"/>
    <w:bookmarkEnd w:id="196"/>
    <w:p>
      <w:pPr>
        <w:pStyle w:val="3"/>
        <w:rPr>
          <w:sz w:val="30"/>
          <w:szCs w:val="30"/>
        </w:rPr>
      </w:pPr>
      <w:bookmarkStart w:id="202" w:name="_Toc482805322"/>
      <w:bookmarkStart w:id="203" w:name="_Toc18344"/>
      <w:r>
        <w:rPr>
          <w:sz w:val="30"/>
          <w:szCs w:val="30"/>
          <w:lang w:eastAsia="zh-CN"/>
        </w:rPr>
        <w:t>5</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202"/>
      <w:bookmarkEnd w:id="203"/>
    </w:p>
    <w:p>
      <w:pPr>
        <w:ind w:firstLine="472"/>
        <w:rPr>
          <w:rFonts w:hint="eastAsia" w:cs="Times New Roman"/>
          <w:highlight w:val="none"/>
        </w:rPr>
      </w:pPr>
      <w:bookmarkStart w:id="204" w:name="_Hlk40862480"/>
      <w:r>
        <w:rPr>
          <w:rFonts w:cs="Times New Roman"/>
          <w:highlight w:val="none"/>
        </w:rPr>
        <w:t>本</w:t>
      </w:r>
      <w:bookmarkStart w:id="205" w:name="_Hlk40862471"/>
      <w:r>
        <w:rPr>
          <w:rFonts w:cs="Times New Roman"/>
          <w:highlight w:val="none"/>
        </w:rPr>
        <w:t>章主要介绍了软件部分</w:t>
      </w:r>
      <w:r>
        <w:rPr>
          <w:rFonts w:hint="eastAsia" w:cs="Times New Roman"/>
          <w:highlight w:val="none"/>
        </w:rPr>
        <w:t>，</w:t>
      </w:r>
      <w:r>
        <w:rPr>
          <w:rFonts w:cs="Times New Roman"/>
          <w:highlight w:val="none"/>
        </w:rPr>
        <w:t>软件部分主要分为</w:t>
      </w:r>
      <w:r>
        <w:rPr>
          <w:rFonts w:hint="eastAsia" w:cs="Times New Roman"/>
          <w:highlight w:val="none"/>
        </w:rPr>
        <w:t>三</w:t>
      </w:r>
      <w:r>
        <w:rPr>
          <w:rFonts w:cs="Times New Roman"/>
          <w:highlight w:val="none"/>
        </w:rPr>
        <w:t>个部分</w:t>
      </w:r>
      <w:r>
        <w:rPr>
          <w:rFonts w:hint="eastAsia" w:cs="Times New Roman"/>
          <w:highlight w:val="none"/>
        </w:rPr>
        <w:t>，</w:t>
      </w:r>
      <w:r>
        <w:rPr>
          <w:rFonts w:hint="eastAsia" w:cs="Times New Roman"/>
          <w:highlight w:val="none"/>
          <w:lang w:val="en-US" w:eastAsia="zh-CN"/>
        </w:rPr>
        <w:t>第一部分是单片机音频采集与发送确定了采集和发送分离的结构，并由主板按键控制的设计。第二部分是服务端的通信与数据处理，主要包括和感知层，客户端的通信，WAV文件的接收和数据的智能分析。第三部分是客户端数据的展示</w:t>
      </w:r>
      <w:bookmarkEnd w:id="204"/>
      <w:bookmarkEnd w:id="205"/>
      <w:r>
        <w:rPr>
          <w:rFonts w:hint="eastAsia" w:cs="Times New Roman"/>
          <w:highlight w:val="none"/>
          <w:lang w:val="en-US" w:eastAsia="zh-CN"/>
        </w:rPr>
        <w:t>，分为了关键词词云，心情图表，智能推荐，今日总结四大功能。</w:t>
      </w:r>
    </w:p>
    <w:p>
      <w:pPr>
        <w:ind w:firstLine="472"/>
        <w:rPr>
          <w:rFonts w:cs="Times New Roman"/>
        </w:rPr>
      </w:pPr>
    </w:p>
    <w:p>
      <w:pPr>
        <w:ind w:firstLine="472"/>
        <w:rPr>
          <w:rFonts w:hint="eastAsia" w:cs="Times New Roman"/>
        </w:rPr>
        <w:sectPr>
          <w:headerReference r:id="rId11" w:type="default"/>
          <w:endnotePr>
            <w:numFmt w:val="decimal"/>
          </w:endnotePr>
          <w:pgSz w:w="11906" w:h="16838"/>
          <w:pgMar w:top="1701" w:right="1418" w:bottom="1418" w:left="1418" w:header="907" w:footer="851" w:gutter="567"/>
          <w:cols w:space="720" w:num="1"/>
          <w:docGrid w:linePitch="403" w:charSpace="-819"/>
        </w:sectPr>
      </w:pPr>
    </w:p>
    <w:bookmarkEnd w:id="178"/>
    <w:bookmarkEnd w:id="179"/>
    <w:bookmarkEnd w:id="180"/>
    <w:p>
      <w:pPr>
        <w:pStyle w:val="2"/>
        <w:rPr>
          <w:sz w:val="32"/>
          <w:szCs w:val="32"/>
        </w:rPr>
      </w:pPr>
      <w:bookmarkStart w:id="206" w:name="_Toc410210599"/>
      <w:bookmarkStart w:id="207" w:name="_Toc410218094"/>
      <w:bookmarkStart w:id="208" w:name="_Toc1282"/>
      <w:bookmarkStart w:id="209" w:name="_Toc410214098"/>
      <w:bookmarkStart w:id="210" w:name="_Toc410226978"/>
      <w:bookmarkStart w:id="211" w:name="_Toc410226532"/>
      <w:bookmarkStart w:id="212" w:name="_Toc410209608"/>
      <w:bookmarkStart w:id="213" w:name="_Toc410207976"/>
      <w:bookmarkStart w:id="214" w:name="_Toc410211514"/>
      <w:bookmarkStart w:id="215" w:name="_Toc410227405"/>
      <w:bookmarkStart w:id="216" w:name="_Toc226843929"/>
      <w:bookmarkStart w:id="217" w:name="_Toc228555658"/>
      <w:bookmarkStart w:id="218" w:name="_Toc226519937"/>
      <w:bookmarkStart w:id="219" w:name="_Toc228381243"/>
      <w:bookmarkStart w:id="220" w:name="_Toc228047513"/>
      <w:bookmarkStart w:id="221" w:name="_Toc321496443"/>
      <w:bookmarkStart w:id="222" w:name="_Toc223863860"/>
      <w:bookmarkStart w:id="223" w:name="_Toc225443498"/>
      <w:bookmarkStart w:id="224" w:name="_Toc325546502"/>
      <w:r>
        <w:rPr>
          <w:sz w:val="32"/>
          <w:szCs w:val="32"/>
        </w:rPr>
        <w:t>第6章</w:t>
      </w:r>
      <w:r>
        <w:rPr>
          <w:rFonts w:hint="eastAsia"/>
          <w:sz w:val="32"/>
          <w:szCs w:val="32"/>
          <w:lang w:eastAsia="zh-CN"/>
        </w:rPr>
        <w:t xml:space="preserve"> </w:t>
      </w:r>
      <w:r>
        <w:rPr>
          <w:rFonts w:hint="eastAsia"/>
          <w:sz w:val="32"/>
          <w:lang w:eastAsia="zh-CN"/>
        </w:rPr>
        <w:t>系统功能实现及测试</w:t>
      </w:r>
      <w:bookmarkEnd w:id="206"/>
      <w:bookmarkEnd w:id="207"/>
      <w:bookmarkEnd w:id="208"/>
      <w:bookmarkEnd w:id="209"/>
      <w:bookmarkEnd w:id="210"/>
      <w:bookmarkEnd w:id="211"/>
      <w:bookmarkEnd w:id="212"/>
      <w:bookmarkEnd w:id="213"/>
      <w:bookmarkEnd w:id="214"/>
      <w:bookmarkEnd w:id="215"/>
    </w:p>
    <w:p>
      <w:pPr>
        <w:bidi w:val="0"/>
        <w:ind w:firstLine="420" w:firstLineChars="0"/>
        <w:rPr>
          <w:rFonts w:hint="default" w:eastAsia="宋体"/>
          <w:lang w:val="en-US" w:eastAsia="zh-CN"/>
        </w:rPr>
      </w:pPr>
      <w:bookmarkStart w:id="225" w:name="_Toc410209609"/>
      <w:bookmarkStart w:id="226" w:name="_Toc410218095"/>
      <w:bookmarkStart w:id="227" w:name="_Toc410214099"/>
      <w:bookmarkStart w:id="228" w:name="_Toc410226979"/>
      <w:bookmarkStart w:id="229" w:name="_Toc410226533"/>
      <w:bookmarkStart w:id="230" w:name="_Toc410227406"/>
      <w:bookmarkStart w:id="231" w:name="_Toc410211515"/>
      <w:bookmarkStart w:id="232" w:name="_Toc410207977"/>
      <w:bookmarkStart w:id="233" w:name="_Toc410210600"/>
      <w:bookmarkStart w:id="234" w:name="_Toc5433"/>
      <w:r>
        <w:rPr>
          <w:rFonts w:hint="eastAsia"/>
          <w:lang w:val="en-US" w:eastAsia="zh-CN"/>
        </w:rPr>
        <w:t>在整体软件设计完成的基础上，应该按照流程图来进行软件的实现，并在实现过程中记录问题及解决方案，对功能进行模块化测试和整体测试。对关键的功能还应该进行性能分析及优化想法的实现。</w:t>
      </w:r>
    </w:p>
    <w:p>
      <w:pPr>
        <w:pStyle w:val="3"/>
        <w:rPr>
          <w:rFonts w:hint="default"/>
          <w:sz w:val="30"/>
          <w:szCs w:val="30"/>
          <w:lang w:val="en-US" w:eastAsia="zh-CN"/>
        </w:rPr>
      </w:pPr>
      <w:r>
        <w:rPr>
          <w:sz w:val="30"/>
          <w:szCs w:val="30"/>
        </w:rPr>
        <w:t>6</w:t>
      </w:r>
      <w:r>
        <w:rPr>
          <w:rFonts w:hint="eastAsia"/>
          <w:sz w:val="30"/>
          <w:szCs w:val="30"/>
          <w:lang w:val="en-US" w:eastAsia="zh-CN"/>
        </w:rPr>
        <w:t>.</w:t>
      </w:r>
      <w:r>
        <w:rPr>
          <w:sz w:val="30"/>
          <w:szCs w:val="30"/>
        </w:rPr>
        <w:t>1</w:t>
      </w:r>
      <w:r>
        <w:rPr>
          <w:rFonts w:hint="eastAsia"/>
          <w:sz w:val="30"/>
          <w:szCs w:val="30"/>
          <w:lang w:eastAsia="zh-CN"/>
        </w:rPr>
        <w:t xml:space="preserve"> </w:t>
      </w:r>
      <w:bookmarkEnd w:id="225"/>
      <w:bookmarkEnd w:id="226"/>
      <w:bookmarkEnd w:id="227"/>
      <w:bookmarkEnd w:id="228"/>
      <w:bookmarkEnd w:id="229"/>
      <w:bookmarkEnd w:id="230"/>
      <w:bookmarkEnd w:id="231"/>
      <w:bookmarkEnd w:id="232"/>
      <w:bookmarkEnd w:id="233"/>
      <w:r>
        <w:rPr>
          <w:rFonts w:hint="eastAsia"/>
          <w:lang w:val="en-US" w:eastAsia="zh-CN"/>
        </w:rPr>
        <w:t>感知层功能实现与测试</w:t>
      </w:r>
      <w:bookmarkEnd w:id="234"/>
    </w:p>
    <w:p>
      <w:pPr>
        <w:ind w:firstLine="480" w:firstLineChars="200"/>
        <w:rPr>
          <w:rFonts w:hint="default"/>
          <w:highlight w:val="none"/>
          <w:lang w:val="en-US" w:eastAsia="zh-CN"/>
        </w:rPr>
      </w:pPr>
      <w:bookmarkStart w:id="235" w:name="_Toc410207978"/>
      <w:bookmarkStart w:id="236" w:name="_Toc410214100"/>
      <w:bookmarkStart w:id="237" w:name="_Toc410210601"/>
      <w:bookmarkStart w:id="238" w:name="_Toc410227407"/>
      <w:bookmarkStart w:id="239" w:name="_Toc410211516"/>
      <w:bookmarkStart w:id="240" w:name="_Toc410226980"/>
      <w:bookmarkStart w:id="241" w:name="_Toc410226534"/>
      <w:bookmarkStart w:id="242" w:name="_Toc410209610"/>
      <w:bookmarkStart w:id="243" w:name="_Toc410218096"/>
      <w:r>
        <w:rPr>
          <w:rFonts w:hint="eastAsia"/>
          <w:highlight w:val="none"/>
          <w:lang w:val="en-US" w:eastAsia="zh-CN"/>
        </w:rPr>
        <w:t>在按照感知层硬件设计和软件设计过程中，硬件采用STM32战舰版，满足了硬件方面的需求，所用到的引脚和功能都能正常的进行工作。在软件功能实现和测试方面，存在的问题很多。这些问题和解决方式如下:</w:t>
      </w:r>
    </w:p>
    <w:p>
      <w:pPr>
        <w:ind w:firstLine="480" w:firstLineChars="200"/>
        <w:rPr>
          <w:rFonts w:hint="eastAsia" w:eastAsia="宋体"/>
          <w:lang w:val="en-US" w:eastAsia="zh-CN"/>
        </w:rPr>
      </w:pPr>
      <w:r>
        <w:rPr>
          <w:rFonts w:hint="eastAsia" w:eastAsia="宋体"/>
          <w:lang w:val="en-US" w:eastAsia="zh-CN"/>
        </w:rPr>
        <w:t>1）问题:esp8266 连接服务器有时候连得上，有时候连不上 十分不稳定，解决方案:AT命令的下达和执行需要时间，要做好延时操作</w:t>
      </w:r>
    </w:p>
    <w:p>
      <w:pPr>
        <w:ind w:firstLine="480" w:firstLineChars="200"/>
        <w:rPr>
          <w:rFonts w:hint="eastAsia" w:eastAsia="宋体"/>
          <w:lang w:val="en-US" w:eastAsia="zh-CN"/>
        </w:rPr>
      </w:pPr>
      <w:r>
        <w:rPr>
          <w:rFonts w:hint="eastAsia" w:eastAsia="宋体"/>
          <w:lang w:val="en-US" w:eastAsia="zh-CN"/>
        </w:rPr>
        <w:t>2）问题:eclipse print 打印的值最后消失，解决方案:因为一行太长就自动消失了,所以要做好长度判断</w:t>
      </w:r>
    </w:p>
    <w:p>
      <w:pPr>
        <w:ind w:firstLine="480" w:firstLineChars="200"/>
        <w:rPr>
          <w:rFonts w:hint="default" w:eastAsia="宋体"/>
          <w:lang w:val="en-US" w:eastAsia="zh-CN"/>
        </w:rPr>
      </w:pPr>
      <w:r>
        <w:rPr>
          <w:rFonts w:hint="eastAsia" w:eastAsia="宋体"/>
          <w:lang w:val="en-US" w:eastAsia="zh-CN"/>
        </w:rPr>
        <w:t>3）问题:传输数据有些字节会出错导致声音质量很差，解决方案:将数据在录制的时候就只录制很少的一部分，减少对整体影响</w:t>
      </w:r>
    </w:p>
    <w:p>
      <w:pPr>
        <w:ind w:firstLine="480" w:firstLineChars="200"/>
        <w:rPr>
          <w:rFonts w:hint="eastAsia" w:eastAsia="宋体"/>
          <w:lang w:val="en-US" w:eastAsia="zh-CN"/>
        </w:rPr>
      </w:pPr>
      <w:r>
        <w:rPr>
          <w:rFonts w:hint="eastAsia" w:eastAsia="宋体"/>
          <w:lang w:val="en-US" w:eastAsia="zh-CN"/>
        </w:rPr>
        <w:t>4）问题:莫名奇妙的程序卡住，而且进程卡在一个地方出不来了，解决方案:函数指针p未申请地址，导致访问读写到未知地址去了,做好内存的申请与释放</w:t>
      </w:r>
    </w:p>
    <w:p>
      <w:pPr>
        <w:ind w:firstLine="480" w:firstLineChars="200"/>
        <w:rPr>
          <w:rFonts w:hint="eastAsia" w:eastAsia="宋体"/>
          <w:lang w:val="en-US" w:eastAsia="zh-CN"/>
        </w:rPr>
      </w:pPr>
      <w:r>
        <w:rPr>
          <w:rFonts w:hint="eastAsia" w:eastAsia="宋体"/>
          <w:lang w:val="en-US" w:eastAsia="zh-CN"/>
        </w:rPr>
        <w:t>5）问题:服务端收到的wav数据不正确，解决方案:感知层和服务端未同步，应该先让单片机在发送玩文件上传请求命令后，延时一会再发送真正的文件，留给服务端准备接收的时间</w:t>
      </w:r>
    </w:p>
    <w:p>
      <w:pPr>
        <w:ind w:firstLine="480" w:firstLineChars="200"/>
        <w:rPr>
          <w:rFonts w:hint="eastAsia" w:eastAsia="宋体"/>
          <w:lang w:val="en-US" w:eastAsia="zh-CN"/>
        </w:rPr>
      </w:pPr>
      <w:r>
        <w:rPr>
          <w:rFonts w:hint="eastAsia" w:eastAsia="宋体"/>
          <w:lang w:val="en-US" w:eastAsia="zh-CN"/>
        </w:rPr>
        <w:t>6）问题:不能连续发送wav串口文件，每次发送一个就没后续了，解决方案:两个上传操作间隔太短，服务端还未准备好接收，导致请求帧丢失</w:t>
      </w:r>
    </w:p>
    <w:p>
      <w:pPr>
        <w:rPr>
          <w:rFonts w:hint="eastAsia"/>
          <w:lang w:val="en-US" w:eastAsia="zh-CN"/>
        </w:rPr>
      </w:pPr>
      <w:r>
        <w:rPr>
          <w:rFonts w:hint="eastAsia"/>
          <w:lang w:val="en-US" w:eastAsia="zh-CN"/>
        </w:rPr>
        <w:t>最终完成了感知层原本的设计。测试结果如图 6.1，6.2所示: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12845" cy="8253730"/>
            <wp:effectExtent l="0" t="0" r="5715" b="6350"/>
            <wp:docPr id="52" name="图片 24" descr="C:/Users/24349/AppData/Local/Temp/picturescale_20210521161513/output_20210521161516.jpgoutput_202105211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descr="C:/Users/24349/AppData/Local/Temp/picturescale_20210521161513/output_20210521161516.jpgoutput_20210521161516"/>
                    <pic:cNvPicPr>
                      <a:picLocks noChangeAspect="1"/>
                    </pic:cNvPicPr>
                  </pic:nvPicPr>
                  <pic:blipFill>
                    <a:blip r:embed="rId38"/>
                    <a:stretch>
                      <a:fillRect/>
                    </a:stretch>
                  </pic:blipFill>
                  <pic:spPr>
                    <a:xfrm>
                      <a:off x="0" y="0"/>
                      <a:ext cx="3712845" cy="825373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6.1 音频录制图</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9650" cy="7892415"/>
            <wp:effectExtent l="0" t="0" r="1270" b="1905"/>
            <wp:docPr id="44" name="图片 25" descr="C:/Users/24349/AppData/Local/Temp/picturescale_20210521161522/output_20210521161524.jpgoutput_202105211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descr="C:/Users/24349/AppData/Local/Temp/picturescale_20210521161522/output_20210521161524.jpgoutput_20210521161524"/>
                    <pic:cNvPicPr>
                      <a:picLocks noChangeAspect="1"/>
                    </pic:cNvPicPr>
                  </pic:nvPicPr>
                  <pic:blipFill>
                    <a:blip r:embed="rId39"/>
                    <a:stretch>
                      <a:fillRect/>
                    </a:stretch>
                  </pic:blipFill>
                  <pic:spPr>
                    <a:xfrm>
                      <a:off x="0" y="0"/>
                      <a:ext cx="3549650" cy="789241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6.2 音频上传图</w:t>
      </w:r>
    </w:p>
    <w:p>
      <w:pPr>
        <w:ind w:firstLine="480" w:firstLineChars="200"/>
        <w:rPr>
          <w:rFonts w:hint="eastAsia"/>
          <w:lang w:val="en-US" w:eastAsia="zh-CN"/>
        </w:rPr>
      </w:pPr>
    </w:p>
    <w:p>
      <w:pPr>
        <w:pStyle w:val="3"/>
        <w:rPr>
          <w:rFonts w:hint="default"/>
          <w:sz w:val="30"/>
          <w:szCs w:val="30"/>
          <w:lang w:val="en-US" w:eastAsia="zh-CN"/>
        </w:rPr>
      </w:pPr>
      <w:bookmarkStart w:id="244" w:name="_Toc4466"/>
      <w:r>
        <w:rPr>
          <w:sz w:val="30"/>
          <w:szCs w:val="30"/>
        </w:rPr>
        <w:t>6</w:t>
      </w:r>
      <w:r>
        <w:rPr>
          <w:rFonts w:hint="eastAsia"/>
          <w:sz w:val="30"/>
          <w:szCs w:val="30"/>
          <w:lang w:val="en-US" w:eastAsia="zh-CN"/>
        </w:rPr>
        <w:t>.</w:t>
      </w:r>
      <w:r>
        <w:rPr>
          <w:rFonts w:hint="eastAsia"/>
          <w:sz w:val="30"/>
          <w:szCs w:val="30"/>
          <w:lang w:eastAsia="zh-CN"/>
        </w:rPr>
        <w:t xml:space="preserve">2 </w:t>
      </w:r>
      <w:r>
        <w:rPr>
          <w:rFonts w:hint="eastAsia"/>
          <w:sz w:val="30"/>
          <w:szCs w:val="30"/>
          <w:lang w:val="en-US" w:eastAsia="zh-CN"/>
        </w:rPr>
        <w:t>服务端功能实现与测试</w:t>
      </w:r>
      <w:bookmarkEnd w:id="244"/>
    </w:p>
    <w:p>
      <w:pPr>
        <w:ind w:firstLine="480" w:firstLineChars="200"/>
        <w:rPr>
          <w:rFonts w:hint="eastAsia"/>
          <w:lang w:val="en-US" w:eastAsia="zh-CN"/>
        </w:rPr>
      </w:pPr>
      <w:r>
        <w:rPr>
          <w:rFonts w:hint="eastAsia"/>
          <w:lang w:val="en-US" w:eastAsia="zh-CN"/>
        </w:rPr>
        <w:t>服务端是工作量最大的部分，不仅需要完成和感知层的交互，还需要支持客户端的请求，还需要进行大量的数据处理，本系统严格按照设计需求来进行功能开发，测试的结果及改进方案如下:</w:t>
      </w:r>
    </w:p>
    <w:p>
      <w:pPr>
        <w:ind w:firstLine="480" w:firstLineChars="200"/>
        <w:rPr>
          <w:rFonts w:hint="eastAsia" w:eastAsia="宋体"/>
          <w:lang w:val="en-US" w:eastAsia="zh-CN"/>
        </w:rPr>
      </w:pPr>
      <w:r>
        <w:rPr>
          <w:rFonts w:hint="eastAsia" w:eastAsia="宋体"/>
          <w:lang w:val="en-US" w:eastAsia="zh-CN"/>
        </w:rPr>
        <w:t>1）问题:讯飞语音在线识别语音只能识别第一个词语，解决方案:项目文件的问题，需要在下载的SDK包的MscInvisibleDemo上进修改开发。</w:t>
      </w:r>
    </w:p>
    <w:p>
      <w:pPr>
        <w:ind w:firstLine="480" w:firstLineChars="200"/>
        <w:rPr>
          <w:rFonts w:hint="eastAsia" w:eastAsia="宋体"/>
          <w:lang w:val="en-US" w:eastAsia="zh-CN"/>
        </w:rPr>
      </w:pPr>
      <w:r>
        <w:rPr>
          <w:rFonts w:hint="eastAsia" w:eastAsia="宋体"/>
          <w:lang w:val="en-US" w:eastAsia="zh-CN"/>
        </w:rPr>
        <w:t>2）问题:在有不同音色时可能会出现只能识别一个人说话的内容，原因:是因为一段音频的结果提前返回，判定是最后一句话，判定结束后就会不接受writeAudio传来的东西，导致只能识别一句话，</w:t>
      </w:r>
    </w:p>
    <w:p>
      <w:pPr>
        <w:ind w:firstLine="480" w:firstLineChars="200"/>
        <w:rPr>
          <w:rFonts w:hint="eastAsia" w:eastAsia="宋体"/>
          <w:lang w:val="en-US" w:eastAsia="zh-CN"/>
        </w:rPr>
      </w:pPr>
      <w:r>
        <w:rPr>
          <w:rFonts w:hint="eastAsia" w:eastAsia="宋体"/>
          <w:lang w:val="en-US" w:eastAsia="zh-CN"/>
        </w:rPr>
        <w:t>3）问题:网络状态会影响返回结果，解决方案:使用延时来确保分片的有效性，因为一直快速上传分片会导致，识别返回的时候，剩下分片丢失,所以要做好分片和分片之间的延时操作</w:t>
      </w:r>
    </w:p>
    <w:p>
      <w:pPr>
        <w:ind w:firstLine="480" w:firstLineChars="200"/>
        <w:rPr>
          <w:rFonts w:hint="eastAsia" w:eastAsia="宋体"/>
          <w:lang w:val="en-US" w:eastAsia="zh-CN"/>
        </w:rPr>
      </w:pPr>
      <w:r>
        <w:rPr>
          <w:rFonts w:hint="eastAsia" w:eastAsia="宋体"/>
          <w:lang w:val="en-US" w:eastAsia="zh-CN"/>
        </w:rPr>
        <w:t>4）问题:关键字提取的demo报错，有两个包无法import，解决方案:官网</w:t>
      </w:r>
    </w:p>
    <w:p>
      <w:pPr>
        <w:ind w:firstLine="480" w:firstLineChars="200"/>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"https://commons.apache.org/proper/commons-codec/download_codec.cgi下载相应的jar" </w:instrText>
      </w:r>
      <w:r>
        <w:rPr>
          <w:rFonts w:hint="eastAsia" w:eastAsia="宋体"/>
          <w:lang w:val="en-US" w:eastAsia="zh-CN"/>
        </w:rPr>
        <w:fldChar w:fldCharType="separate"/>
      </w:r>
      <w:r>
        <w:rPr>
          <w:rFonts w:hint="eastAsia" w:eastAsia="宋体"/>
          <w:lang w:val="en-US" w:eastAsia="zh-CN"/>
        </w:rPr>
        <w:t>https://commons.apache.org/proper/commons-codec/download_codec.cgi下载相应的jar</w:t>
      </w:r>
      <w:r>
        <w:rPr>
          <w:rFonts w:hint="eastAsia" w:eastAsia="宋体"/>
          <w:lang w:val="en-US" w:eastAsia="zh-CN"/>
        </w:rPr>
        <w:fldChar w:fldCharType="end"/>
      </w:r>
      <w:r>
        <w:rPr>
          <w:rFonts w:hint="eastAsia" w:eastAsia="宋体"/>
          <w:lang w:val="en-US" w:eastAsia="zh-CN"/>
        </w:rPr>
        <w:t>包，然后添加jar就行</w:t>
      </w:r>
    </w:p>
    <w:p>
      <w:pPr>
        <w:ind w:firstLine="480" w:firstLineChars="200"/>
        <w:rPr>
          <w:rFonts w:hint="eastAsia" w:eastAsia="宋体"/>
          <w:lang w:val="en-US" w:eastAsia="zh-CN"/>
        </w:rPr>
      </w:pPr>
      <w:r>
        <w:rPr>
          <w:rFonts w:hint="eastAsia" w:eastAsia="宋体"/>
          <w:lang w:val="en-US" w:eastAsia="zh-CN"/>
        </w:rPr>
        <w:t>5）问题:Java没有自带json包，所以需要自己下载jar包并导入，解决方案:下载地址</w:t>
      </w:r>
      <w:r>
        <w:rPr>
          <w:rFonts w:hint="eastAsia" w:eastAsia="宋体"/>
          <w:lang w:val="en-US" w:eastAsia="zh-CN"/>
        </w:rPr>
        <w:fldChar w:fldCharType="begin"/>
      </w:r>
      <w:r>
        <w:rPr>
          <w:rFonts w:hint="eastAsia" w:eastAsia="宋体"/>
          <w:lang w:val="en-US" w:eastAsia="zh-CN"/>
        </w:rPr>
        <w:instrText xml:space="preserve"> HYPERLINK "https://github.com/alibaba/fastjson" </w:instrText>
      </w:r>
      <w:r>
        <w:rPr>
          <w:rFonts w:hint="eastAsia" w:eastAsia="宋体"/>
          <w:lang w:val="en-US" w:eastAsia="zh-CN"/>
        </w:rPr>
        <w:fldChar w:fldCharType="separate"/>
      </w:r>
      <w:r>
        <w:rPr>
          <w:rFonts w:hint="eastAsia" w:eastAsia="宋体"/>
          <w:lang w:val="en-US" w:eastAsia="zh-CN"/>
        </w:rPr>
        <w:t>https://github.com/alibaba/fastjson</w:t>
      </w:r>
      <w:r>
        <w:rPr>
          <w:rFonts w:hint="eastAsia"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6）问题:读取文本文件乱码，解决方案:指定读取流的编码格式BufferedReader br=newBufferedReader(newInputStreamReader(newFileInputStream(fileName),"UTF-8"));</w:t>
      </w:r>
    </w:p>
    <w:p>
      <w:pPr>
        <w:ind w:firstLine="480" w:firstLineChars="200"/>
        <w:rPr>
          <w:rFonts w:hint="eastAsia" w:eastAsia="宋体"/>
          <w:lang w:val="en-US" w:eastAsia="zh-CN"/>
        </w:rPr>
      </w:pPr>
      <w:r>
        <w:rPr>
          <w:rFonts w:hint="eastAsia" w:eastAsia="宋体"/>
          <w:lang w:val="en-US" w:eastAsia="zh-CN"/>
        </w:rPr>
        <w:t>7）问题:关键字提取返回结果乱码，它的文件就行，我自己的新建类就不行，解决方案:连个文件的默认编码不一样，应该把自己的新建类编码格式设置为utf-8</w:t>
      </w:r>
    </w:p>
    <w:p>
      <w:pPr>
        <w:ind w:firstLine="480" w:firstLineChars="200"/>
        <w:rPr>
          <w:rFonts w:hint="eastAsia" w:eastAsia="宋体"/>
          <w:lang w:val="en-US" w:eastAsia="zh-CN"/>
        </w:rPr>
      </w:pPr>
      <w:r>
        <w:rPr>
          <w:rFonts w:hint="eastAsia" w:eastAsia="宋体"/>
          <w:lang w:val="en-US" w:eastAsia="zh-CN"/>
        </w:rPr>
        <w:t>8）问题:调用split进行文件名切割时出错，解决方案:.号需要进行转义  加上右双斜杠才能成功调用</w:t>
      </w:r>
    </w:p>
    <w:p>
      <w:pPr>
        <w:ind w:firstLine="480" w:firstLineChars="200"/>
        <w:rPr>
          <w:rFonts w:hint="eastAsia" w:eastAsia="宋体"/>
          <w:lang w:val="en-US" w:eastAsia="zh-CN"/>
        </w:rPr>
      </w:pPr>
      <w:r>
        <w:rPr>
          <w:rFonts w:hint="eastAsia" w:eastAsia="宋体"/>
          <w:lang w:val="en-US" w:eastAsia="zh-CN"/>
        </w:rPr>
        <w:t>9）问题:词云不能按照图片形状生成，解决方案:必须使用抠图，把其他地方扣取，只保留想要的地方</w:t>
      </w:r>
    </w:p>
    <w:p>
      <w:pPr>
        <w:ind w:firstLine="480" w:firstLineChars="200"/>
        <w:rPr>
          <w:rFonts w:hint="eastAsia" w:eastAsia="宋体"/>
          <w:lang w:val="en-US" w:eastAsia="zh-CN"/>
        </w:rPr>
      </w:pPr>
      <w:r>
        <w:rPr>
          <w:rFonts w:hint="eastAsia" w:eastAsia="宋体"/>
          <w:lang w:val="en-US" w:eastAsia="zh-CN"/>
        </w:rPr>
        <w:t>10）问题:在图片传输时 接收出问题，解决方案:这个收发不能传输png文件，需要jpg格式</w:t>
      </w:r>
    </w:p>
    <w:p>
      <w:pPr>
        <w:ind w:firstLine="480" w:firstLineChars="200"/>
        <w:rPr>
          <w:rFonts w:hint="eastAsia" w:eastAsia="宋体"/>
          <w:lang w:val="en-US" w:eastAsia="zh-CN"/>
        </w:rPr>
      </w:pPr>
      <w:r>
        <w:rPr>
          <w:rFonts w:hint="eastAsia" w:eastAsia="宋体"/>
          <w:lang w:val="en-US" w:eastAsia="zh-CN"/>
        </w:rPr>
        <w:t>11）问题:在进行提取数据转换时，pcm会提前转换，但此时pcm数据都还没有，解决方案:在转换时进行判断如果正在进行最新pcm数据的转换要等待一段时间，避免转换的是空值</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最终完成了服务端所设计的功能，测试结果图如 图 6.3，6.4，6.5，6.6，6.7所示:</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p>
    <w:p>
      <w:pPr>
        <w:pStyle w:val="10"/>
        <w:numPr>
          <w:ilvl w:val="0"/>
          <w:numId w:val="0"/>
        </w:numPr>
        <w:ind w:leftChars="0" w:firstLine="420" w:firstLineChars="0"/>
        <w:rPr>
          <w:rFonts w:hint="default" w:ascii="Times New Roman" w:hAnsi="Times New Roman" w:eastAsia="宋体" w:cs="宋体"/>
          <w:kern w:val="0"/>
          <w:sz w:val="24"/>
          <w:szCs w:val="24"/>
          <w:lang w:val="en-US" w:eastAsia="zh-CN" w:bidi="ar-SA"/>
        </w:rPr>
      </w:pPr>
      <w:r>
        <w:drawing>
          <wp:inline distT="0" distB="0" distL="114300" distR="114300">
            <wp:extent cx="5391785" cy="2672715"/>
            <wp:effectExtent l="0" t="0" r="3175" b="9525"/>
            <wp:docPr id="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pic:cNvPicPr>
                      <a:picLocks noChangeAspect="1"/>
                    </pic:cNvPicPr>
                  </pic:nvPicPr>
                  <pic:blipFill>
                    <a:blip r:embed="rId40"/>
                    <a:stretch>
                      <a:fillRect/>
                    </a:stretch>
                  </pic:blipFill>
                  <pic:spPr>
                    <a:xfrm>
                      <a:off x="0" y="0"/>
                      <a:ext cx="5391785" cy="267271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6.3 wav串口文件的接收</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917190"/>
            <wp:effectExtent l="0" t="0" r="1143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41"/>
                    <a:stretch>
                      <a:fillRect/>
                    </a:stretch>
                  </pic:blipFill>
                  <pic:spPr>
                    <a:xfrm>
                      <a:off x="0" y="0"/>
                      <a:ext cx="5398770" cy="291719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6.4 pcm转字符串结果</w:t>
      </w:r>
    </w:p>
    <w:p>
      <w:pPr>
        <w:ind w:firstLine="480" w:firstLineChars="200"/>
        <w:jc w:val="center"/>
        <w:rPr>
          <w:rFonts w:hint="default"/>
          <w:lang w:val="en-US" w:eastAsia="zh-CN"/>
        </w:rPr>
      </w:pPr>
    </w:p>
    <w:p>
      <w:pPr>
        <w:ind w:firstLine="480" w:firstLineChars="200"/>
        <w:jc w:val="center"/>
      </w:pPr>
      <w:r>
        <w:drawing>
          <wp:inline distT="0" distB="0" distL="114300" distR="114300">
            <wp:extent cx="5398770" cy="2896235"/>
            <wp:effectExtent l="0" t="0" r="11430" b="1460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42"/>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6.5 关键词提取结果</w:t>
      </w:r>
    </w:p>
    <w:p>
      <w:pPr>
        <w:ind w:firstLine="480" w:firstLineChars="200"/>
        <w:jc w:val="center"/>
        <w:rPr>
          <w:rFonts w:hint="eastAsia"/>
          <w:lang w:val="en-US" w:eastAsia="zh-CN"/>
        </w:rPr>
      </w:pPr>
    </w:p>
    <w:p>
      <w:pPr>
        <w:ind w:firstLine="480" w:firstLineChars="200"/>
        <w:jc w:val="both"/>
      </w:pPr>
      <w:r>
        <mc:AlternateContent>
          <mc:Choice Requires="wps">
            <w:drawing>
              <wp:inline distT="0" distB="0" distL="114300" distR="114300">
                <wp:extent cx="635" cy="0"/>
                <wp:effectExtent l="0" t="0" r="0" b="0"/>
                <wp:docPr id="48" name="矩形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CKc1qmzgAAAP8AAAAPAAAAAAAA&#10;AAEAIAAAACIAAABkcnMvZG93bnJldi54bWxQSwECFAAUAAAACACHTuJA8uiO26oBAABbAwAADgAA&#10;AAAAAAABACAAAAAdAQAAZHJzL2Uyb0RvYy54bWxQSwUGAAAAAAYABgBZAQAAOQUAAAAA&#10;">
                <v:path/>
                <v:fill on="f" focussize="0,0"/>
                <v:stroke on="f"/>
                <v:imagedata o:title=""/>
                <o:lock v:ext="edit" aspectratio="t"/>
                <w10:wrap type="none"/>
                <w10:anchorlock/>
              </v:rect>
            </w:pict>
          </mc:Fallback>
        </mc:AlternateContent>
      </w:r>
      <w:r>
        <mc:AlternateContent>
          <mc:Choice Requires="wps">
            <w:drawing>
              <wp:inline distT="0" distB="0" distL="114300" distR="114300">
                <wp:extent cx="635" cy="0"/>
                <wp:effectExtent l="0" t="0" r="0" b="0"/>
                <wp:docPr id="57" name="矩形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CKc1qmzgAAAP8AAAAPAAAAAAAA&#10;AAEAIAAAACIAAABkcnMvZG93bnJldi54bWxQSwECFAAUAAAACACHTuJAD4v2saoBAABbAwAADgAA&#10;AAAAAAABACAAAAAdAQAAZHJzL2Uyb0RvYy54bWxQSwUGAAAAAAYABgBZAQAAOQUAAAAA&#10;">
                <v:path/>
                <v:fill on="f" focussize="0,0"/>
                <v:stroke on="f"/>
                <v:imagedata o:title=""/>
                <o:lock v:ext="edit" aspectratio="t"/>
                <w10:wrap type="none"/>
                <w10:anchorlock/>
              </v:rect>
            </w:pict>
          </mc:Fallback>
        </mc:AlternateContent>
      </w:r>
      <w:r>
        <w:drawing>
          <wp:inline distT="0" distB="0" distL="114300" distR="114300">
            <wp:extent cx="5398770" cy="2896235"/>
            <wp:effectExtent l="0" t="0" r="11430" b="14605"/>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43"/>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6.6 智能捕捉结果</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896235"/>
            <wp:effectExtent l="0" t="0" r="11430" b="14605"/>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44"/>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6.7 情绪分析结果</w:t>
      </w:r>
    </w:p>
    <w:p>
      <w:pPr>
        <w:ind w:firstLine="480" w:firstLineChars="200"/>
        <w:jc w:val="center"/>
        <w:rPr>
          <w:rFonts w:hint="default"/>
          <w:lang w:val="en-US" w:eastAsia="zh-CN"/>
        </w:rPr>
      </w:pPr>
    </w:p>
    <w:p>
      <w:pPr>
        <w:pStyle w:val="3"/>
        <w:rPr>
          <w:rFonts w:hint="default"/>
          <w:sz w:val="30"/>
          <w:szCs w:val="30"/>
          <w:lang w:val="en-US"/>
        </w:rPr>
      </w:pPr>
      <w:bookmarkStart w:id="245" w:name="_Toc17690"/>
      <w:r>
        <w:rPr>
          <w:sz w:val="30"/>
          <w:szCs w:val="30"/>
        </w:rPr>
        <w:t>6</w:t>
      </w:r>
      <w:r>
        <w:rPr>
          <w:rFonts w:hint="eastAsia"/>
          <w:sz w:val="30"/>
          <w:szCs w:val="30"/>
          <w:lang w:val="en-US" w:eastAsia="zh-CN"/>
        </w:rPr>
        <w:t>.</w:t>
      </w:r>
      <w:r>
        <w:rPr>
          <w:rFonts w:hint="eastAsia"/>
          <w:sz w:val="30"/>
          <w:szCs w:val="30"/>
          <w:lang w:eastAsia="zh-CN"/>
        </w:rPr>
        <w:t xml:space="preserve">3 </w:t>
      </w:r>
      <w:r>
        <w:rPr>
          <w:rFonts w:hint="eastAsia"/>
          <w:color w:val="000000"/>
          <w:lang w:val="en-US" w:eastAsia="zh-CN"/>
        </w:rPr>
        <w:t>客户端功能实现与测试</w:t>
      </w:r>
      <w:bookmarkEnd w:id="245"/>
    </w:p>
    <w:p>
      <w:pPr>
        <w:ind w:firstLine="480" w:firstLineChars="200"/>
        <w:jc w:val="left"/>
        <w:rPr>
          <w:rFonts w:hint="eastAsia"/>
          <w:lang w:val="en-US" w:eastAsia="zh-CN"/>
        </w:rPr>
      </w:pPr>
      <w:r>
        <w:rPr>
          <w:rFonts w:hint="eastAsia"/>
          <w:lang w:val="en-US" w:eastAsia="zh-CN"/>
        </w:rPr>
        <w:t>客户端严格按照四大功能来进行开发和实现，具体bug和解决措施如下:</w:t>
      </w:r>
    </w:p>
    <w:p>
      <w:pPr>
        <w:ind w:firstLine="480" w:firstLineChars="200"/>
        <w:rPr>
          <w:rFonts w:hint="eastAsia" w:eastAsia="宋体"/>
          <w:lang w:val="en-US" w:eastAsia="zh-CN"/>
        </w:rPr>
      </w:pPr>
      <w:r>
        <w:rPr>
          <w:rFonts w:hint="eastAsia" w:eastAsia="宋体"/>
          <w:lang w:val="en-US" w:eastAsia="zh-CN"/>
        </w:rPr>
        <w:t>1）问题:测试通信时连接本地socket接口报错，解决方案:安卓终端不能用127.0.0.1代替本机地址，必须通过ipconfig去找到自己的地址</w:t>
      </w:r>
    </w:p>
    <w:p>
      <w:pPr>
        <w:ind w:firstLine="480" w:firstLineChars="200"/>
        <w:rPr>
          <w:rFonts w:hint="eastAsia" w:eastAsia="宋体"/>
          <w:lang w:val="en-US" w:eastAsia="zh-CN"/>
        </w:rPr>
      </w:pPr>
      <w:r>
        <w:rPr>
          <w:rFonts w:hint="eastAsia" w:eastAsia="宋体"/>
          <w:lang w:val="en-US" w:eastAsia="zh-CN"/>
        </w:rPr>
        <w:t>2）问题:接收句子时只能收到一行，不能收到其它行，解决方案:增加接收的结束判断，不只是收到一行就返回</w:t>
      </w:r>
    </w:p>
    <w:p>
      <w:pPr>
        <w:ind w:firstLine="480" w:firstLineChars="200"/>
        <w:rPr>
          <w:rFonts w:hint="eastAsia" w:eastAsia="宋体"/>
          <w:lang w:val="en-US" w:eastAsia="zh-CN"/>
        </w:rPr>
      </w:pPr>
      <w:r>
        <w:rPr>
          <w:rFonts w:hint="eastAsia" w:eastAsia="宋体"/>
          <w:lang w:val="en-US" w:eastAsia="zh-CN"/>
        </w:rPr>
        <w:t>3）问题；显示句子时报错闪退，解决方案:不能再工作线程中操作ui元素</w:t>
      </w:r>
      <w:r>
        <w:rPr>
          <w:rFonts w:hint="default" w:eastAsia="宋体"/>
          <w:lang w:val="en-US" w:eastAsia="zh-CN"/>
        </w:rPr>
        <w:fldChar w:fldCharType="begin"/>
      </w:r>
      <w:r>
        <w:rPr>
          <w:rFonts w:hint="default" w:eastAsia="宋体"/>
          <w:lang w:val="en-US" w:eastAsia="zh-CN"/>
        </w:rPr>
        <w:instrText xml:space="preserve"> HYPERLINK "https://blog.csdn.net/u013164293/article/details/51361588" </w:instrText>
      </w:r>
      <w:r>
        <w:rPr>
          <w:rFonts w:hint="default" w:eastAsia="宋体"/>
          <w:lang w:val="en-US" w:eastAsia="zh-CN"/>
        </w:rPr>
        <w:fldChar w:fldCharType="separate"/>
      </w:r>
      <w:r>
        <w:rPr>
          <w:rFonts w:hint="default" w:eastAsia="宋体"/>
          <w:lang w:val="en-US" w:eastAsia="zh-CN"/>
        </w:rPr>
        <w:t>https://blog</w:t>
      </w:r>
      <w:r>
        <w:rPr>
          <w:rFonts w:hint="eastAsia" w:eastAsia="宋体"/>
          <w:lang w:val="en-US" w:eastAsia="zh-CN"/>
        </w:rPr>
        <w:t>.</w:t>
      </w:r>
      <w:r>
        <w:rPr>
          <w:rFonts w:hint="default" w:eastAsia="宋体"/>
          <w:lang w:val="en-US" w:eastAsia="zh-CN"/>
        </w:rPr>
        <w:t>csdn</w:t>
      </w:r>
      <w:r>
        <w:rPr>
          <w:rFonts w:hint="eastAsia" w:eastAsia="宋体"/>
          <w:lang w:val="en-US" w:eastAsia="zh-CN"/>
        </w:rPr>
        <w:t>.</w:t>
      </w:r>
      <w:r>
        <w:rPr>
          <w:rFonts w:hint="default" w:eastAsia="宋体"/>
          <w:lang w:val="en-US" w:eastAsia="zh-CN"/>
        </w:rPr>
        <w:t>net/u013164293/article/details/51361588</w:t>
      </w:r>
      <w:r>
        <w:rPr>
          <w:rFonts w:hint="default"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4）问题:在使用bitmap时 BitmapFactory.decodeByteArray  返回值为null，解决方案:原图片太大了，在发送之前应该进行压缩（只针对虚拟机）实体机并不会为空</w:t>
      </w:r>
    </w:p>
    <w:p>
      <w:pPr>
        <w:ind w:firstLine="480" w:firstLineChars="200"/>
        <w:rPr>
          <w:rFonts w:hint="default" w:eastAsia="宋体"/>
          <w:lang w:val="en-US" w:eastAsia="zh-CN"/>
        </w:rPr>
      </w:pPr>
      <w:r>
        <w:rPr>
          <w:rFonts w:hint="eastAsia" w:eastAsia="宋体"/>
          <w:lang w:val="en-US" w:eastAsia="zh-CN"/>
        </w:rPr>
        <w:t>5）问题:在report功能时，突然返回的分析值就为空了，解决方案:自然语言分析api每天有次数限制，当日的次数用完了，只有等到明天才行了</w:t>
      </w:r>
    </w:p>
    <w:p>
      <w:pPr>
        <w:jc w:val="left"/>
        <w:rPr>
          <w:rFonts w:hint="eastAsia"/>
          <w:lang w:val="en-US" w:eastAsia="zh-CN"/>
        </w:rPr>
      </w:pPr>
      <w:r>
        <w:rPr>
          <w:rFonts w:hint="eastAsia"/>
          <w:lang w:val="en-US" w:eastAsia="zh-CN"/>
        </w:rPr>
        <w:t>具体功能测试结果如图6.8，6.9，6.10，6.11，6.12，6.13，6.14所示:</w:t>
      </w:r>
    </w:p>
    <w:p>
      <w:pPr>
        <w:jc w:val="left"/>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85210" cy="7614285"/>
            <wp:effectExtent l="0" t="0" r="11430" b="5715"/>
            <wp:docPr id="54" name="图片 33" descr="Screenshot_2021-05-20-13-36-46-336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descr="Screenshot_2021-05-20-13-36-46-336_com.fb.standar"/>
                    <pic:cNvPicPr>
                      <a:picLocks noChangeAspect="1"/>
                    </pic:cNvPicPr>
                  </pic:nvPicPr>
                  <pic:blipFill>
                    <a:blip r:embed="rId45"/>
                    <a:stretch>
                      <a:fillRect/>
                    </a:stretch>
                  </pic:blipFill>
                  <pic:spPr>
                    <a:xfrm>
                      <a:off x="0" y="0"/>
                      <a:ext cx="3585210" cy="761428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6.8 关键词词云结果展示</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84905" cy="8192135"/>
            <wp:effectExtent l="0" t="0" r="3175" b="6985"/>
            <wp:docPr id="50" name="图片 34" descr="Screenshot_2021-05-20-13-37-07-67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descr="Screenshot_2021-05-20-13-37-07-673_com.fb.standar"/>
                    <pic:cNvPicPr>
                      <a:picLocks noChangeAspect="1"/>
                    </pic:cNvPicPr>
                  </pic:nvPicPr>
                  <pic:blipFill>
                    <a:blip r:embed="rId46"/>
                    <a:stretch>
                      <a:fillRect/>
                    </a:stretch>
                  </pic:blipFill>
                  <pic:spPr>
                    <a:xfrm>
                      <a:off x="0" y="0"/>
                      <a:ext cx="3684905" cy="81921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6.9 心情图表结果展示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45535" cy="8102600"/>
            <wp:effectExtent l="0" t="0" r="12065" b="5080"/>
            <wp:docPr id="55" name="图片 35" descr="Screenshot_2021-05-20-13-38-29-20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Screenshot_2021-05-20-13-38-29-205_com.fb.standar"/>
                    <pic:cNvPicPr>
                      <a:picLocks noChangeAspect="1"/>
                    </pic:cNvPicPr>
                  </pic:nvPicPr>
                  <pic:blipFill>
                    <a:blip r:embed="rId47"/>
                    <a:stretch>
                      <a:fillRect/>
                    </a:stretch>
                  </pic:blipFill>
                  <pic:spPr>
                    <a:xfrm>
                      <a:off x="0" y="0"/>
                      <a:ext cx="3645535" cy="810260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6.10 智能推荐结果展示</w:t>
      </w:r>
    </w:p>
    <w:p>
      <w:pPr>
        <w:ind w:firstLine="480" w:firstLineChars="200"/>
        <w:jc w:val="center"/>
        <w:rPr>
          <w:rFonts w:hint="eastAsia"/>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538855" cy="7865745"/>
            <wp:effectExtent l="0" t="0" r="12065" b="13335"/>
            <wp:docPr id="59" name="图片 36" descr="Screenshot_2021-05-20-13-38-42-76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descr="Screenshot_2021-05-20-13-38-42-763_com.fb.standar"/>
                    <pic:cNvPicPr>
                      <a:picLocks noChangeAspect="1"/>
                    </pic:cNvPicPr>
                  </pic:nvPicPr>
                  <pic:blipFill>
                    <a:blip r:embed="rId48"/>
                    <a:stretch>
                      <a:fillRect/>
                    </a:stretch>
                  </pic:blipFill>
                  <pic:spPr>
                    <a:xfrm>
                      <a:off x="0" y="0"/>
                      <a:ext cx="3538855" cy="786574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6.11 今日总结界面一结果展示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82365" cy="8182610"/>
            <wp:effectExtent l="0" t="0" r="5715" b="1270"/>
            <wp:docPr id="63" name="图片 37" descr="C:/Users/24349/AppData/Local/Temp/picturescale_20210521161547/output_20210521161548.jpgoutput_2021052116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descr="C:/Users/24349/AppData/Local/Temp/picturescale_20210521161547/output_20210521161548.jpgoutput_20210521161548"/>
                    <pic:cNvPicPr>
                      <a:picLocks noChangeAspect="1"/>
                    </pic:cNvPicPr>
                  </pic:nvPicPr>
                  <pic:blipFill>
                    <a:blip r:embed="rId49"/>
                    <a:stretch>
                      <a:fillRect/>
                    </a:stretch>
                  </pic:blipFill>
                  <pic:spPr>
                    <a:xfrm>
                      <a:off x="0" y="0"/>
                      <a:ext cx="3682365" cy="818261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6.12 今日总结界面二结果展示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55060" cy="8122285"/>
            <wp:effectExtent l="0" t="0" r="2540" b="635"/>
            <wp:docPr id="46" name="图片 38" descr="C:/Users/24349/AppData/Local/Temp/picturescale_20210521161555/output_20210521161556.jpgoutput_2021052116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descr="C:/Users/24349/AppData/Local/Temp/picturescale_20210521161555/output_20210521161556.jpgoutput_20210521161556"/>
                    <pic:cNvPicPr>
                      <a:picLocks noChangeAspect="1"/>
                    </pic:cNvPicPr>
                  </pic:nvPicPr>
                  <pic:blipFill>
                    <a:blip r:embed="rId50"/>
                    <a:stretch>
                      <a:fillRect/>
                    </a:stretch>
                  </pic:blipFill>
                  <pic:spPr>
                    <a:xfrm>
                      <a:off x="0" y="0"/>
                      <a:ext cx="3655060" cy="812228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6.13 今日总结界面三结果展示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70300" cy="8157845"/>
            <wp:effectExtent l="0" t="0" r="2540" b="10795"/>
            <wp:docPr id="65" name="图片 39" descr="Screenshot_2021-05-20-13-38-53-958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descr="Screenshot_2021-05-20-13-38-53-958_com.fb.standar"/>
                    <pic:cNvPicPr>
                      <a:picLocks noChangeAspect="1"/>
                    </pic:cNvPicPr>
                  </pic:nvPicPr>
                  <pic:blipFill>
                    <a:blip r:embed="rId51"/>
                    <a:stretch>
                      <a:fillRect/>
                    </a:stretch>
                  </pic:blipFill>
                  <pic:spPr>
                    <a:xfrm>
                      <a:off x="0" y="0"/>
                      <a:ext cx="3670300" cy="815784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6.14 今日总结界面四结果展示</w:t>
      </w:r>
    </w:p>
    <w:p>
      <w:pPr>
        <w:ind w:firstLine="480" w:firstLineChars="200"/>
        <w:jc w:val="center"/>
        <w:rPr>
          <w:rFonts w:hint="default"/>
          <w:lang w:val="en-US" w:eastAsia="zh-CN"/>
        </w:rPr>
      </w:pPr>
    </w:p>
    <w:p>
      <w:pPr>
        <w:ind w:firstLine="480" w:firstLineChars="200"/>
        <w:jc w:val="both"/>
        <w:rPr>
          <w:rFonts w:hint="default"/>
          <w:lang w:val="en-US" w:eastAsia="zh-CN"/>
        </w:rPr>
      </w:pPr>
      <w:r>
        <w:rPr>
          <w:rFonts w:hint="eastAsia"/>
          <w:lang w:val="en-US" w:eastAsia="zh-CN"/>
        </w:rPr>
        <w:t>每个界面都实现了设计的功能，达到了目标。</w:t>
      </w:r>
    </w:p>
    <w:bookmarkEnd w:id="235"/>
    <w:bookmarkEnd w:id="236"/>
    <w:bookmarkEnd w:id="237"/>
    <w:bookmarkEnd w:id="238"/>
    <w:bookmarkEnd w:id="239"/>
    <w:bookmarkEnd w:id="240"/>
    <w:bookmarkEnd w:id="241"/>
    <w:bookmarkEnd w:id="242"/>
    <w:bookmarkEnd w:id="243"/>
    <w:p>
      <w:pPr>
        <w:pStyle w:val="3"/>
        <w:rPr>
          <w:rFonts w:hint="default"/>
          <w:sz w:val="30"/>
          <w:szCs w:val="30"/>
          <w:lang w:val="en-US"/>
        </w:rPr>
      </w:pPr>
      <w:bookmarkStart w:id="246" w:name="_Toc25689"/>
      <w:r>
        <w:rPr>
          <w:sz w:val="30"/>
          <w:szCs w:val="30"/>
        </w:rPr>
        <w:t>6</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color w:val="000000"/>
          <w:lang w:val="en-US" w:eastAsia="zh-CN"/>
        </w:rPr>
        <w:t>PCM转字符的性能分析及参数自适应</w:t>
      </w:r>
      <w:bookmarkEnd w:id="246"/>
    </w:p>
    <w:p>
      <w:pPr>
        <w:ind w:firstLine="480" w:firstLineChars="200"/>
        <w:rPr>
          <w:rFonts w:hint="eastAsia" w:cs="Times New Roman"/>
          <w:lang w:val="en-US" w:eastAsia="zh-CN"/>
        </w:rPr>
      </w:pPr>
      <w:r>
        <w:rPr>
          <w:rFonts w:hint="eastAsia" w:cs="Times New Roman"/>
          <w:lang w:val="en-US" w:eastAsia="zh-CN"/>
        </w:rPr>
        <w:t>服务端的PCM转字符串是通过调用科大讯飞相应的API来实现的，在使用时将待转换文件分片上传到相应的地址，然后等待返回上传结果，经过多次尝试发现，同一个pcm文件的分析质量会与分片大小，分片间隔时间，当前网络状态有关，现在利用控制变量法来分析这些参数对最终转换结果的分析，详细操作步骤如下:</w:t>
      </w:r>
    </w:p>
    <w:p>
      <w:pPr>
        <w:ind w:firstLine="480" w:firstLineChars="200"/>
        <w:rPr>
          <w:rFonts w:hint="eastAsia" w:cs="Times New Roman"/>
          <w:lang w:val="en-US" w:eastAsia="zh-CN"/>
        </w:rPr>
      </w:pPr>
      <w:r>
        <w:rPr>
          <w:rFonts w:hint="eastAsia" w:cs="Times New Roman"/>
          <w:lang w:val="en-US" w:eastAsia="zh-CN"/>
        </w:rPr>
        <w:t>先确定下来一条语音数据，并且知道这一条语音数据的内容。接着通过改变间隔时间这个参数来对语音进行转换，先设置时间步长为150，并得到转换结果，测试结果如图 6.15所示:</w:t>
      </w:r>
    </w:p>
    <w:p>
      <w:pPr>
        <w:ind w:firstLine="480" w:firstLineChars="200"/>
        <w:rPr>
          <w:rFonts w:hint="eastAsia" w:cs="Times New Roman"/>
          <w:lang w:val="en-US" w:eastAsia="zh-CN"/>
        </w:rPr>
      </w:pPr>
    </w:p>
    <w:p>
      <w:pPr>
        <w:ind w:firstLine="480" w:firstLineChars="200"/>
      </w:pPr>
      <w:r>
        <w:drawing>
          <wp:inline distT="0" distB="0" distL="114300" distR="114300">
            <wp:extent cx="5391785" cy="2802255"/>
            <wp:effectExtent l="0" t="0" r="3175" b="1905"/>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52"/>
                    <a:stretch>
                      <a:fillRect/>
                    </a:stretch>
                  </pic:blipFill>
                  <pic:spPr>
                    <a:xfrm>
                      <a:off x="0" y="0"/>
                      <a:ext cx="5391785" cy="280225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 6.15 时间步长为150 的转换结果图</w:t>
      </w:r>
    </w:p>
    <w:p>
      <w:pPr>
        <w:ind w:firstLine="480" w:firstLineChars="200"/>
        <w:rPr>
          <w:rFonts w:hint="default" w:cs="Times New Roman"/>
          <w:lang w:val="en-US" w:eastAsia="zh-CN"/>
        </w:rPr>
      </w:pPr>
    </w:p>
    <w:p>
      <w:pPr>
        <w:rPr>
          <w:rFonts w:hint="eastAsia" w:cs="Times New Roman"/>
          <w:lang w:val="en-US" w:eastAsia="zh-CN"/>
        </w:rPr>
      </w:pPr>
      <w:r>
        <w:rPr>
          <w:rFonts w:hint="eastAsia" w:cs="Times New Roman"/>
          <w:lang w:val="en-US" w:eastAsia="zh-CN"/>
        </w:rPr>
        <w:t>可以看出最优延时时间在450之后，现在调整步长为15，在450 之后进行转换，转换结果如下图 6.16所示:</w:t>
      </w:r>
    </w:p>
    <w:p>
      <w:pPr>
        <w:rPr>
          <w:rFonts w:hint="eastAsia" w:cs="Times New Roman"/>
          <w:lang w:val="en-US" w:eastAsia="zh-CN"/>
        </w:rPr>
      </w:pPr>
    </w:p>
    <w:p>
      <w:pPr>
        <w:rPr>
          <w:rFonts w:hint="eastAsia" w:cs="Times New Roman"/>
          <w:lang w:val="en-US" w:eastAsia="zh-CN"/>
        </w:rPr>
      </w:pPr>
      <w:r>
        <w:drawing>
          <wp:inline distT="0" distB="0" distL="114300" distR="114300">
            <wp:extent cx="5391785" cy="2802255"/>
            <wp:effectExtent l="0" t="0" r="3175" b="1905"/>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pic:cNvPicPr>
                      <a:picLocks noChangeAspect="1"/>
                    </pic:cNvPicPr>
                  </pic:nvPicPr>
                  <pic:blipFill>
                    <a:blip r:embed="rId53"/>
                    <a:stretch>
                      <a:fillRect/>
                    </a:stretch>
                  </pic:blipFill>
                  <pic:spPr>
                    <a:xfrm>
                      <a:off x="0" y="0"/>
                      <a:ext cx="5391785" cy="2802255"/>
                    </a:xfrm>
                    <a:prstGeom prst="rect">
                      <a:avLst/>
                    </a:prstGeom>
                    <a:noFill/>
                    <a:ln>
                      <a:noFill/>
                    </a:ln>
                  </pic:spPr>
                </pic:pic>
              </a:graphicData>
            </a:graphic>
          </wp:inline>
        </w:drawing>
      </w:r>
    </w:p>
    <w:p>
      <w:pPr>
        <w:jc w:val="center"/>
        <w:rPr>
          <w:rFonts w:hint="eastAsia" w:cs="Times New Roman"/>
          <w:lang w:val="en-US" w:eastAsia="zh-CN"/>
        </w:rPr>
      </w:pPr>
      <w:r>
        <w:rPr>
          <w:rFonts w:hint="eastAsia" w:cs="Times New Roman"/>
          <w:lang w:val="en-US" w:eastAsia="zh-CN"/>
        </w:rPr>
        <w:t>图 6.16 时间步长为15的转换结果图</w:t>
      </w:r>
    </w:p>
    <w:p>
      <w:pPr>
        <w:jc w:val="center"/>
        <w:rPr>
          <w:rFonts w:hint="eastAsia" w:cs="Times New Roman"/>
          <w:lang w:val="en-US" w:eastAsia="zh-CN"/>
        </w:rPr>
      </w:pPr>
    </w:p>
    <w:p>
      <w:pPr>
        <w:jc w:val="both"/>
        <w:rPr>
          <w:rFonts w:hint="eastAsia" w:cs="Times New Roman"/>
          <w:lang w:val="en-US" w:eastAsia="zh-CN"/>
        </w:rPr>
      </w:pPr>
      <w:r>
        <w:rPr>
          <w:rFonts w:hint="eastAsia" w:cs="Times New Roman"/>
          <w:lang w:val="en-US" w:eastAsia="zh-CN"/>
        </w:rPr>
        <w:t>可以看出间隔时间在615 处达到稳定，所以此时最优的间隔时间大概为615，但是由于这些测试都集中在相对较短的时间，所处在的网络环境可以看作一样，当网络环境不一样时，最优的间隔时间可能又会和615相差较大，如果此时系统还采用615作为间隔时间可能就会会造成没有转化结果的情况。综上本系统决定采用参数自适应的方式，具体步骤如下:</w:t>
      </w:r>
    </w:p>
    <w:p>
      <w:pPr>
        <w:ind w:firstLine="420" w:firstLineChars="0"/>
        <w:jc w:val="both"/>
        <w:rPr>
          <w:rFonts w:hint="eastAsia" w:cs="Times New Roman"/>
          <w:lang w:val="en-US" w:eastAsia="zh-CN"/>
        </w:rPr>
      </w:pPr>
      <w:r>
        <w:rPr>
          <w:rFonts w:hint="eastAsia" w:cs="Times New Roman"/>
          <w:lang w:val="en-US" w:eastAsia="zh-CN"/>
        </w:rPr>
        <w:t>当系统启动时，首先以15的步长对已知的文件进行转换，并将转换结果和标准结果进行比较，如果相同则说明此时间隔时间比较合适，但为了避免偶然情况的发生，设置成为连续三次都和标准结果一样才采用此间隔时间作为后续的间隔时间，程序流程图如下图 6.17所示：</w:t>
      </w:r>
    </w:p>
    <w:p>
      <w:pPr>
        <w:ind w:firstLine="420" w:firstLineChars="0"/>
        <w:jc w:val="both"/>
        <w:rPr>
          <w:rFonts w:hint="eastAsia" w:cs="Times New Roman"/>
          <w:lang w:val="en-US" w:eastAsia="zh-CN"/>
        </w:rPr>
      </w:pPr>
    </w:p>
    <w:p>
      <w:pPr>
        <w:ind w:firstLine="420" w:firstLineChars="0"/>
        <w:jc w:val="both"/>
        <w:rPr>
          <w:rFonts w:hint="default" w:cs="Times New Roman"/>
          <w:lang w:val="en-US" w:eastAsia="zh-CN"/>
        </w:rPr>
      </w:pPr>
      <w:r>
        <w:rPr>
          <w:rFonts w:hint="default" w:cs="Times New Roman"/>
          <w:lang w:val="en-US" w:eastAsia="zh-CN"/>
        </w:rPr>
        <w:drawing>
          <wp:inline distT="0" distB="0" distL="114300" distR="114300">
            <wp:extent cx="3673475" cy="8036560"/>
            <wp:effectExtent l="0" t="0" r="0" b="0"/>
            <wp:docPr id="47" name="图片 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descr="wps"/>
                    <pic:cNvPicPr>
                      <a:picLocks noChangeAspect="1"/>
                    </pic:cNvPicPr>
                  </pic:nvPicPr>
                  <pic:blipFill>
                    <a:blip r:embed="rId54"/>
                    <a:stretch>
                      <a:fillRect/>
                    </a:stretch>
                  </pic:blipFill>
                  <pic:spPr>
                    <a:xfrm>
                      <a:off x="0" y="0"/>
                      <a:ext cx="3673475" cy="803656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6.17 间隔时间自适应流程图</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最终服务端使用结果如下图 6.18所示:</w:t>
      </w:r>
    </w:p>
    <w:p>
      <w:pPr>
        <w:ind w:firstLine="420" w:firstLineChars="0"/>
        <w:jc w:val="both"/>
        <w:rPr>
          <w:rFonts w:hint="eastAsia" w:cs="Times New Roman"/>
          <w:lang w:val="en-US" w:eastAsia="zh-CN"/>
        </w:rPr>
      </w:pPr>
    </w:p>
    <w:p>
      <w:pPr>
        <w:ind w:firstLine="420" w:firstLineChars="0"/>
        <w:jc w:val="center"/>
      </w:pPr>
      <w:r>
        <w:drawing>
          <wp:inline distT="0" distB="0" distL="114300" distR="114300">
            <wp:extent cx="3345180" cy="1470660"/>
            <wp:effectExtent l="0" t="0" r="7620" b="7620"/>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55"/>
                    <a:stretch>
                      <a:fillRect/>
                    </a:stretch>
                  </pic:blipFill>
                  <pic:spPr>
                    <a:xfrm>
                      <a:off x="0" y="0"/>
                      <a:ext cx="3345180" cy="147066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6.18 自适应间隔时间结果</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现在将固定间隔时间和自适应间隔时间这两种方式用于同样的音频文件的转换，观察所耗费时间的区别，结果如下图 6.19，6.20所示：</w:t>
      </w:r>
    </w:p>
    <w:p>
      <w:pPr>
        <w:ind w:firstLine="420" w:firstLineChars="0"/>
        <w:jc w:val="both"/>
        <w:rPr>
          <w:rFonts w:hint="eastAsia" w:cs="Times New Roman"/>
          <w:lang w:val="en-US" w:eastAsia="zh-CN"/>
        </w:rPr>
      </w:pPr>
    </w:p>
    <w:p>
      <w:pPr>
        <w:ind w:firstLine="420" w:firstLineChars="0"/>
        <w:jc w:val="center"/>
        <w:rPr>
          <w:rFonts w:hint="eastAsia" w:cs="Times New Roman"/>
          <w:lang w:val="en-US" w:eastAsia="zh-CN"/>
        </w:rPr>
      </w:pPr>
      <w:r>
        <w:drawing>
          <wp:inline distT="0" distB="0" distL="114300" distR="114300">
            <wp:extent cx="5395595" cy="1756410"/>
            <wp:effectExtent l="0" t="0" r="14605" b="1143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56"/>
                    <a:stretch>
                      <a:fillRect/>
                    </a:stretch>
                  </pic:blipFill>
                  <pic:spPr>
                    <a:xfrm>
                      <a:off x="0" y="0"/>
                      <a:ext cx="5395595" cy="175641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6.19 固定时间耗时</w:t>
      </w:r>
    </w:p>
    <w:p>
      <w:pPr>
        <w:ind w:firstLine="420" w:firstLineChars="0"/>
        <w:jc w:val="center"/>
        <w:rPr>
          <w:rFonts w:hint="eastAsia" w:cs="Times New Roman"/>
          <w:lang w:val="en-US" w:eastAsia="zh-CN"/>
        </w:rPr>
      </w:pPr>
    </w:p>
    <w:p>
      <w:pPr>
        <w:ind w:firstLine="420" w:firstLineChars="0"/>
        <w:jc w:val="both"/>
      </w:pPr>
      <w:r>
        <w:drawing>
          <wp:inline distT="0" distB="0" distL="114300" distR="114300">
            <wp:extent cx="5393055" cy="1821180"/>
            <wp:effectExtent l="0" t="0" r="1905" b="762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57"/>
                    <a:stretch>
                      <a:fillRect/>
                    </a:stretch>
                  </pic:blipFill>
                  <pic:spPr>
                    <a:xfrm>
                      <a:off x="0" y="0"/>
                      <a:ext cx="5393055" cy="18211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6.20 自适应时间耗时</w:t>
      </w:r>
    </w:p>
    <w:p>
      <w:pPr>
        <w:ind w:firstLine="420" w:firstLineChars="0"/>
        <w:jc w:val="center"/>
        <w:rPr>
          <w:rFonts w:hint="default"/>
          <w:lang w:val="en-US" w:eastAsia="zh-CN"/>
        </w:rPr>
      </w:pPr>
    </w:p>
    <w:p>
      <w:pPr>
        <w:ind w:firstLine="420" w:firstLineChars="0"/>
        <w:jc w:val="both"/>
        <w:rPr>
          <w:rFonts w:hint="default"/>
          <w:lang w:val="en-US" w:eastAsia="zh-CN"/>
        </w:rPr>
      </w:pPr>
      <w:r>
        <w:rPr>
          <w:rFonts w:hint="eastAsia"/>
          <w:lang w:val="en-US" w:eastAsia="zh-CN"/>
        </w:rPr>
        <w:t>相比之前设置的间隔时间为1000来说，此时自适应的间隔时间，文件转换质量也上去了，十个文件全都转换成功，而固定时间只进行了九个成功转换，在时间方面，固定时间耗费的时间为373，而自适应时间只耗费了273，提高了36.6%以上的转换效率，可以看出加入自适应，能很好的找到当前网络情况下的最优间隔时间，增加本系统的转换效率。</w:t>
      </w:r>
    </w:p>
    <w:p>
      <w:pPr>
        <w:pStyle w:val="3"/>
        <w:rPr>
          <w:rFonts w:hint="default"/>
          <w:color w:val="000000"/>
          <w:lang w:val="en-US" w:eastAsia="zh-CN"/>
        </w:rPr>
      </w:pPr>
      <w:bookmarkStart w:id="247" w:name="_Toc32360"/>
      <w:r>
        <w:rPr>
          <w:sz w:val="30"/>
          <w:szCs w:val="30"/>
        </w:rPr>
        <w:t>6</w:t>
      </w:r>
      <w:r>
        <w:rPr>
          <w:rFonts w:hint="eastAsia"/>
          <w:sz w:val="30"/>
          <w:szCs w:val="30"/>
          <w:lang w:val="en-US" w:eastAsia="zh-CN"/>
        </w:rPr>
        <w:t>.</w:t>
      </w:r>
      <w:r>
        <w:rPr>
          <w:sz w:val="30"/>
          <w:szCs w:val="30"/>
          <w:lang w:eastAsia="zh-CN"/>
        </w:rPr>
        <w:t>5</w:t>
      </w:r>
      <w:r>
        <w:rPr>
          <w:rFonts w:hint="eastAsia"/>
          <w:sz w:val="30"/>
          <w:szCs w:val="30"/>
          <w:lang w:eastAsia="zh-CN"/>
        </w:rPr>
        <w:t xml:space="preserve"> </w:t>
      </w:r>
      <w:r>
        <w:rPr>
          <w:rFonts w:hint="eastAsia"/>
          <w:color w:val="000000"/>
          <w:lang w:val="en-US" w:eastAsia="zh-CN"/>
        </w:rPr>
        <w:t>系统整体测试</w:t>
      </w:r>
      <w:bookmarkEnd w:id="247"/>
    </w:p>
    <w:p>
      <w:pPr>
        <w:ind w:firstLine="480" w:firstLineChars="200"/>
        <w:rPr>
          <w:rFonts w:hint="eastAsia"/>
          <w:lang w:val="en-US" w:eastAsia="zh-CN"/>
        </w:rPr>
      </w:pPr>
      <w:r>
        <w:rPr>
          <w:rFonts w:hint="eastAsia"/>
          <w:lang w:val="en-US" w:eastAsia="zh-CN"/>
        </w:rPr>
        <w:t>本系统的主要功能是采集音频文件，并分析数据，最后在客户端展示和智能推荐，所以将从 数据的准确性，时间的及时性，和推荐的智能性三个方面进行判断，根据之前设计需求，数据的准确性应当在10个音频文件中，至少有九个文件识别成功，识别成功率要达到90%及其以上才不会对推荐产生太大的影响。时间的及时性要求在用户上传录音开始计时到数据分析出来展示给用户停止计时，时间耗时不得超过1分钟，推荐的智能性要求在用户话语说出表达意愿很强的词后，能正确的捕捉，并做出能满足用户的需求。</w:t>
      </w:r>
    </w:p>
    <w:p>
      <w:pPr>
        <w:ind w:firstLine="480" w:firstLineChars="200"/>
        <w:rPr>
          <w:rFonts w:hint="eastAsia"/>
          <w:lang w:val="en-US" w:eastAsia="zh-CN"/>
        </w:rPr>
      </w:pPr>
      <w:r>
        <w:rPr>
          <w:rFonts w:hint="eastAsia"/>
          <w:lang w:val="en-US" w:eastAsia="zh-CN"/>
        </w:rPr>
        <w:t>数据准确性测试结果如图 6.21所示:</w:t>
      </w:r>
    </w:p>
    <w:p>
      <w:pPr>
        <w:ind w:firstLine="480" w:firstLineChars="200"/>
        <w:rPr>
          <w:rFonts w:hint="eastAsia"/>
          <w:lang w:val="en-US" w:eastAsia="zh-CN"/>
        </w:rPr>
      </w:pPr>
    </w:p>
    <w:p>
      <w:pPr>
        <w:ind w:firstLine="480" w:firstLineChars="200"/>
        <w:rPr>
          <w:rFonts w:hint="eastAsia"/>
          <w:lang w:val="en-US" w:eastAsia="zh-CN"/>
        </w:rPr>
      </w:pPr>
      <w:r>
        <w:drawing>
          <wp:inline distT="0" distB="0" distL="114300" distR="114300">
            <wp:extent cx="5391785" cy="2193925"/>
            <wp:effectExtent l="0" t="0" r="3175" b="635"/>
            <wp:docPr id="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6"/>
                    <pic:cNvPicPr>
                      <a:picLocks noChangeAspect="1"/>
                    </pic:cNvPicPr>
                  </pic:nvPicPr>
                  <pic:blipFill>
                    <a:blip r:embed="rId58"/>
                    <a:stretch>
                      <a:fillRect/>
                    </a:stretch>
                  </pic:blipFill>
                  <pic:spPr>
                    <a:xfrm>
                      <a:off x="0" y="0"/>
                      <a:ext cx="5391785" cy="2193925"/>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6.21 音频转字符成功率图</w:t>
      </w:r>
    </w:p>
    <w:p>
      <w:pPr>
        <w:ind w:firstLine="420" w:firstLineChars="0"/>
        <w:jc w:val="center"/>
        <w:rPr>
          <w:rFonts w:hint="eastAsia"/>
          <w:lang w:val="en-US" w:eastAsia="zh-CN"/>
        </w:rPr>
      </w:pPr>
    </w:p>
    <w:p>
      <w:pPr>
        <w:ind w:firstLine="420" w:firstLineChars="0"/>
        <w:jc w:val="both"/>
        <w:rPr>
          <w:rFonts w:hint="eastAsia"/>
          <w:lang w:val="en-US" w:eastAsia="zh-CN"/>
        </w:rPr>
      </w:pPr>
      <w:r>
        <w:rPr>
          <w:rFonts w:hint="eastAsia"/>
          <w:lang w:val="en-US" w:eastAsia="zh-CN"/>
        </w:rPr>
        <w:t>可以看出，在96个转换记录中，成功的个数高达94个，转换率高达97.9%，远高于目标90%，所以数据准确性满足要求。</w:t>
      </w:r>
    </w:p>
    <w:p>
      <w:pPr>
        <w:ind w:firstLine="420" w:firstLineChars="0"/>
        <w:jc w:val="both"/>
        <w:rPr>
          <w:rFonts w:hint="eastAsia"/>
          <w:lang w:val="en-US" w:eastAsia="zh-CN"/>
        </w:rPr>
      </w:pPr>
      <w:r>
        <w:rPr>
          <w:rFonts w:hint="eastAsia"/>
          <w:lang w:val="en-US" w:eastAsia="zh-CN"/>
        </w:rPr>
        <w:t>在及时性方面，本测试采用心情分析响应时间作为结果，先在客户端查询心情分析，然后在上传数据后再进行心情分析查询。结果如图6.22，6.23所示:</w:t>
      </w:r>
    </w:p>
    <w:p>
      <w:pPr>
        <w:ind w:firstLine="420" w:firstLineChars="0"/>
        <w:jc w:val="both"/>
        <w:rPr>
          <w:rFonts w:hint="eastAsia"/>
          <w:lang w:val="en-US" w:eastAsia="zh-CN"/>
        </w:rPr>
      </w:pPr>
    </w:p>
    <w:p>
      <w:pPr>
        <w:ind w:firstLine="420" w:firstLineChars="0"/>
        <w:jc w:val="center"/>
        <w:rPr>
          <w:rFonts w:hint="eastAsia"/>
          <w:lang w:val="en-US" w:eastAsia="zh-CN"/>
        </w:rPr>
      </w:pPr>
      <w:r>
        <w:rPr>
          <w:rFonts w:hint="eastAsia"/>
          <w:lang w:val="en-US" w:eastAsia="zh-CN"/>
        </w:rPr>
        <w:drawing>
          <wp:inline distT="0" distB="0" distL="114300" distR="114300">
            <wp:extent cx="3400425" cy="7558405"/>
            <wp:effectExtent l="0" t="0" r="13335" b="635"/>
            <wp:docPr id="62" name="图片 47" descr="Screenshot_2021-05-20-20-17-54-631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descr="Screenshot_2021-05-20-20-17-54-631_com.fb.standar"/>
                    <pic:cNvPicPr>
                      <a:picLocks noChangeAspect="1"/>
                    </pic:cNvPicPr>
                  </pic:nvPicPr>
                  <pic:blipFill>
                    <a:blip r:embed="rId59"/>
                    <a:stretch>
                      <a:fillRect/>
                    </a:stretch>
                  </pic:blipFill>
                  <pic:spPr>
                    <a:xfrm>
                      <a:off x="0" y="0"/>
                      <a:ext cx="3400425" cy="75584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6.22 上传数据前客户端心情分析截图</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49675" cy="7799705"/>
            <wp:effectExtent l="0" t="0" r="14605" b="3175"/>
            <wp:docPr id="67" name="图片 48" descr="Screenshot_2021-05-20-20-18-06-790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descr="Screenshot_2021-05-20-20-18-06-790_com.fb.standar"/>
                    <pic:cNvPicPr>
                      <a:picLocks noChangeAspect="1"/>
                    </pic:cNvPicPr>
                  </pic:nvPicPr>
                  <pic:blipFill>
                    <a:blip r:embed="rId60"/>
                    <a:stretch>
                      <a:fillRect/>
                    </a:stretch>
                  </pic:blipFill>
                  <pic:spPr>
                    <a:xfrm>
                      <a:off x="0" y="0"/>
                      <a:ext cx="3749675" cy="779970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6.23 上传数据后客户端心情分析截图</w:t>
      </w:r>
    </w:p>
    <w:p>
      <w:pPr>
        <w:rPr>
          <w:rFonts w:hint="default"/>
          <w:lang w:val="en-US" w:eastAsia="zh-CN"/>
        </w:rPr>
      </w:pPr>
    </w:p>
    <w:p>
      <w:pPr>
        <w:ind w:firstLine="480" w:firstLineChars="200"/>
        <w:rPr>
          <w:rFonts w:hint="eastAsia"/>
          <w:lang w:val="en-US" w:eastAsia="zh-CN"/>
        </w:rPr>
      </w:pPr>
      <w:r>
        <w:rPr>
          <w:rFonts w:hint="eastAsia"/>
          <w:lang w:val="en-US" w:eastAsia="zh-CN"/>
        </w:rPr>
        <w:t>由截图可以看到在8:18时候进行了心情分析的查询，当时没有上传任何数据，分析显示也没有数据，在第二张截图时间还是8:18，此时数据已经上传和分析完毕，得到了相应的分析结果，从两张截图的时间可以看出，整体消耗的时间小于一分钟，满足设计要求。</w:t>
      </w:r>
    </w:p>
    <w:p>
      <w:pPr>
        <w:ind w:firstLine="480" w:firstLineChars="200"/>
        <w:rPr>
          <w:rFonts w:hint="eastAsia"/>
          <w:lang w:val="en-US" w:eastAsia="zh-CN"/>
        </w:rPr>
      </w:pPr>
      <w:r>
        <w:rPr>
          <w:rFonts w:hint="eastAsia"/>
          <w:lang w:val="en-US" w:eastAsia="zh-CN"/>
        </w:rPr>
        <w:t>在智能推荐方面，之前测试的时候文本中出现了多次电影这个词语，表明当前用户十分想看电影，此时查看客户端的推荐界面，如下图6.24所示:</w:t>
      </w:r>
    </w:p>
    <w:p>
      <w:pPr>
        <w:ind w:firstLine="480" w:firstLineChars="200"/>
        <w:rPr>
          <w:rFonts w:hint="eastAsia"/>
          <w:lang w:val="en-US" w:eastAsia="zh-CN"/>
        </w:rPr>
      </w:pPr>
    </w:p>
    <w:p>
      <w:pPr>
        <w:ind w:firstLine="480" w:firstLineChars="200"/>
        <w:jc w:val="center"/>
        <w:rPr>
          <w:rFonts w:hint="default"/>
          <w:lang w:val="en-US" w:eastAsia="zh-CN"/>
        </w:rPr>
      </w:pPr>
      <w:r>
        <w:rPr>
          <w:rFonts w:hint="default"/>
          <w:lang w:val="en-US" w:eastAsia="zh-CN"/>
        </w:rPr>
        <w:drawing>
          <wp:inline distT="0" distB="0" distL="114300" distR="114300">
            <wp:extent cx="3419475" cy="7599680"/>
            <wp:effectExtent l="0" t="0" r="9525" b="5080"/>
            <wp:docPr id="68" name="图片 49" descr="Screenshot_2021-05-20-20-31-02-57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descr="Screenshot_2021-05-20-20-31-02-575_com.fb.standar"/>
                    <pic:cNvPicPr>
                      <a:picLocks noChangeAspect="1"/>
                    </pic:cNvPicPr>
                  </pic:nvPicPr>
                  <pic:blipFill>
                    <a:blip r:embed="rId61"/>
                    <a:stretch>
                      <a:fillRect/>
                    </a:stretch>
                  </pic:blipFill>
                  <pic:spPr>
                    <a:xfrm>
                      <a:off x="0" y="0"/>
                      <a:ext cx="3419475" cy="759968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6.24 客户端推荐界面</w:t>
      </w:r>
    </w:p>
    <w:p>
      <w:pPr>
        <w:ind w:firstLine="480" w:firstLineChars="200"/>
        <w:jc w:val="center"/>
        <w:rPr>
          <w:rFonts w:hint="default"/>
          <w:lang w:val="en-US" w:eastAsia="zh-CN"/>
        </w:rPr>
      </w:pPr>
    </w:p>
    <w:p>
      <w:pPr>
        <w:ind w:firstLine="480" w:firstLineChars="200"/>
        <w:rPr>
          <w:rFonts w:hint="default" w:eastAsia="宋体"/>
          <w:lang w:val="en-US" w:eastAsia="zh-CN"/>
        </w:rPr>
      </w:pPr>
      <w:r>
        <w:rPr>
          <w:rFonts w:hint="eastAsia"/>
          <w:lang w:val="en-US" w:eastAsia="zh-CN"/>
        </w:rPr>
        <w:t>从截图可以看到，第一个推荐就是猫眼电影的图片，及其描述的文字，满足设计需求，推荐的智能性也达到了目标。</w:t>
      </w:r>
    </w:p>
    <w:p>
      <w:pPr>
        <w:pStyle w:val="3"/>
        <w:rPr>
          <w:sz w:val="30"/>
          <w:szCs w:val="30"/>
        </w:rPr>
      </w:pPr>
      <w:bookmarkStart w:id="248" w:name="_Toc5512"/>
      <w:r>
        <w:rPr>
          <w:sz w:val="30"/>
          <w:szCs w:val="30"/>
          <w:lang w:eastAsia="zh-CN"/>
        </w:rPr>
        <w:t>6</w:t>
      </w:r>
      <w:r>
        <w:rPr>
          <w:rFonts w:hint="eastAsia"/>
          <w:sz w:val="30"/>
          <w:szCs w:val="30"/>
          <w:lang w:val="en-US" w:eastAsia="zh-CN"/>
        </w:rPr>
        <w:t>.</w:t>
      </w:r>
      <w:r>
        <w:rPr>
          <w:sz w:val="30"/>
          <w:szCs w:val="30"/>
          <w:lang w:eastAsia="zh-CN"/>
        </w:rPr>
        <w:t>6</w:t>
      </w:r>
      <w:r>
        <w:rPr>
          <w:rFonts w:hint="eastAsia"/>
          <w:sz w:val="30"/>
          <w:szCs w:val="30"/>
          <w:lang w:eastAsia="zh-CN"/>
        </w:rPr>
        <w:t xml:space="preserve"> </w:t>
      </w:r>
      <w:r>
        <w:rPr>
          <w:sz w:val="30"/>
          <w:szCs w:val="30"/>
        </w:rPr>
        <w:t>本章小结</w:t>
      </w:r>
      <w:bookmarkEnd w:id="248"/>
    </w:p>
    <w:p>
      <w:pPr>
        <w:ind w:firstLine="480" w:firstLineChars="200"/>
        <w:rPr>
          <w:rFonts w:hint="default" w:cs="Times New Roman"/>
          <w:lang w:val="en-US" w:eastAsia="zh-CN"/>
        </w:rPr>
      </w:pPr>
      <w:r>
        <w:rPr>
          <w:rFonts w:cs="Times New Roman"/>
        </w:rPr>
        <w:t>本章是将本设计的软件</w:t>
      </w:r>
      <w:r>
        <w:rPr>
          <w:rFonts w:hint="eastAsia" w:cs="Times New Roman"/>
        </w:rPr>
        <w:t>、</w:t>
      </w:r>
      <w:r>
        <w:rPr>
          <w:rFonts w:cs="Times New Roman"/>
        </w:rPr>
        <w:t>硬件模块进行结合之后</w:t>
      </w:r>
      <w:r>
        <w:rPr>
          <w:rFonts w:hint="eastAsia" w:cs="Times New Roman"/>
        </w:rPr>
        <w:t>，</w:t>
      </w:r>
      <w:r>
        <w:rPr>
          <w:rFonts w:cs="Times New Roman"/>
        </w:rPr>
        <w:t>对</w:t>
      </w:r>
      <w:r>
        <w:rPr>
          <w:rFonts w:hint="eastAsia" w:cs="Times New Roman"/>
          <w:lang w:val="en-US" w:eastAsia="zh-CN"/>
        </w:rPr>
        <w:t>需求的实现以及问题的解决方法，先将三个模块的功能实现的所遇问题及解决方案列出，分别是感知层的音频录制和音频发送，服务端的与感知层，客户端的通信还有字符的智能处理，然后是客户端展示的相应功能。接着还描述了PCM转字符串的性能分析及自适应的逻辑和前后性能对比，最后进行了一个整体测试，主要从数据的准确性，时间的及时性和推荐的智能性对整个系统进行了判断，经判断，本系统满足设计要求，达到预期目标。</w:t>
      </w:r>
    </w:p>
    <w:p>
      <w:pPr>
        <w:ind w:firstLine="480" w:firstLineChars="200"/>
        <w:rPr>
          <w:rFonts w:hint="eastAsia" w:cs="Times New Roman"/>
          <w:lang w:val="en-US" w:eastAsia="zh-CN"/>
        </w:rPr>
      </w:pPr>
    </w:p>
    <w:p>
      <w:pPr>
        <w:ind w:firstLine="480" w:firstLineChars="200"/>
        <w:rPr>
          <w:rFonts w:cs="Times New Roman"/>
        </w:rPr>
        <w:sectPr>
          <w:headerReference r:id="rId12" w:type="default"/>
          <w:endnotePr>
            <w:numFmt w:val="decimal"/>
          </w:endnotePr>
          <w:pgSz w:w="11906" w:h="16838"/>
          <w:pgMar w:top="1701" w:right="1418" w:bottom="1418" w:left="1418" w:header="907" w:footer="851" w:gutter="567"/>
          <w:cols w:space="720" w:num="1"/>
          <w:docGrid w:linePitch="403" w:charSpace="-819"/>
        </w:sectPr>
      </w:pPr>
    </w:p>
    <w:p>
      <w:pPr>
        <w:pStyle w:val="2"/>
        <w:rPr>
          <w:sz w:val="32"/>
          <w:szCs w:val="32"/>
        </w:rPr>
      </w:pPr>
      <w:bookmarkStart w:id="249" w:name="_Toc410210612"/>
      <w:bookmarkStart w:id="250" w:name="_Toc410207989"/>
      <w:bookmarkStart w:id="251" w:name="_Toc410227418"/>
      <w:bookmarkStart w:id="252" w:name="_Toc410226991"/>
      <w:bookmarkStart w:id="253" w:name="_Toc410214111"/>
      <w:bookmarkStart w:id="254" w:name="_Toc410226545"/>
      <w:bookmarkStart w:id="255" w:name="_Toc410211527"/>
      <w:bookmarkStart w:id="256" w:name="_Toc31278"/>
      <w:bookmarkStart w:id="257" w:name="_Toc410218107"/>
      <w:bookmarkStart w:id="258" w:name="_Toc410209621"/>
      <w:r>
        <w:rPr>
          <w:sz w:val="32"/>
          <w:szCs w:val="32"/>
        </w:rPr>
        <w:t>第7章</w:t>
      </w:r>
      <w:bookmarkEnd w:id="216"/>
      <w:bookmarkEnd w:id="217"/>
      <w:bookmarkEnd w:id="218"/>
      <w:bookmarkEnd w:id="219"/>
      <w:bookmarkEnd w:id="220"/>
      <w:bookmarkEnd w:id="221"/>
      <w:bookmarkEnd w:id="222"/>
      <w:bookmarkEnd w:id="223"/>
      <w:bookmarkEnd w:id="224"/>
      <w:r>
        <w:rPr>
          <w:rFonts w:hint="eastAsia"/>
          <w:sz w:val="32"/>
          <w:szCs w:val="32"/>
          <w:lang w:eastAsia="zh-CN"/>
        </w:rPr>
        <w:t xml:space="preserve"> </w:t>
      </w:r>
      <w:r>
        <w:rPr>
          <w:rStyle w:val="11"/>
          <w:rFonts w:ascii="黑体" w:hAnsi="黑体"/>
          <w:sz w:val="32"/>
        </w:rPr>
        <w:t>总结与展望</w:t>
      </w:r>
      <w:bookmarkEnd w:id="249"/>
      <w:bookmarkEnd w:id="250"/>
      <w:bookmarkEnd w:id="251"/>
      <w:bookmarkEnd w:id="252"/>
      <w:bookmarkEnd w:id="253"/>
      <w:bookmarkEnd w:id="254"/>
      <w:bookmarkEnd w:id="255"/>
      <w:bookmarkEnd w:id="256"/>
      <w:bookmarkEnd w:id="257"/>
      <w:bookmarkEnd w:id="258"/>
    </w:p>
    <w:p>
      <w:pPr>
        <w:pStyle w:val="3"/>
        <w:rPr>
          <w:rFonts w:hint="default"/>
          <w:sz w:val="30"/>
          <w:szCs w:val="30"/>
          <w:lang w:val="en-US"/>
        </w:rPr>
      </w:pPr>
      <w:bookmarkStart w:id="259" w:name="_Toc410214112"/>
      <w:bookmarkStart w:id="260" w:name="_Toc410226992"/>
      <w:bookmarkStart w:id="261" w:name="_Toc410227419"/>
      <w:bookmarkStart w:id="262" w:name="_Toc410211528"/>
      <w:bookmarkStart w:id="263" w:name="_Toc410209622"/>
      <w:bookmarkStart w:id="264" w:name="_Toc410207990"/>
      <w:bookmarkStart w:id="265" w:name="_Toc410226546"/>
      <w:bookmarkStart w:id="266" w:name="_Toc410210613"/>
      <w:bookmarkStart w:id="267" w:name="_Toc410218108"/>
      <w:bookmarkStart w:id="268" w:name="_Toc88"/>
      <w:r>
        <w:rPr>
          <w:sz w:val="30"/>
          <w:szCs w:val="30"/>
        </w:rPr>
        <w:t>7</w:t>
      </w:r>
      <w:r>
        <w:rPr>
          <w:rFonts w:hint="eastAsia"/>
          <w:sz w:val="30"/>
          <w:szCs w:val="30"/>
          <w:lang w:val="en-US" w:eastAsia="zh-CN"/>
        </w:rPr>
        <w:t>.</w:t>
      </w:r>
      <w:r>
        <w:rPr>
          <w:sz w:val="30"/>
          <w:szCs w:val="30"/>
        </w:rPr>
        <w:t>1</w:t>
      </w:r>
      <w:r>
        <w:rPr>
          <w:rFonts w:hint="eastAsia"/>
          <w:sz w:val="30"/>
          <w:szCs w:val="30"/>
          <w:lang w:eastAsia="zh-CN"/>
        </w:rPr>
        <w:t xml:space="preserve"> </w:t>
      </w:r>
      <w:r>
        <w:rPr>
          <w:sz w:val="30"/>
          <w:szCs w:val="30"/>
          <w:lang w:eastAsia="zh-CN"/>
        </w:rPr>
        <w:t>工作</w:t>
      </w:r>
      <w:r>
        <w:rPr>
          <w:rFonts w:hint="eastAsia"/>
          <w:sz w:val="30"/>
          <w:szCs w:val="30"/>
          <w:lang w:val="en-US" w:eastAsia="zh-CN"/>
        </w:rPr>
        <w:t>总结</w:t>
      </w:r>
      <w:bookmarkEnd w:id="259"/>
      <w:bookmarkEnd w:id="260"/>
      <w:bookmarkEnd w:id="261"/>
      <w:bookmarkEnd w:id="262"/>
      <w:bookmarkEnd w:id="263"/>
      <w:bookmarkEnd w:id="264"/>
      <w:bookmarkEnd w:id="265"/>
      <w:bookmarkEnd w:id="266"/>
      <w:bookmarkEnd w:id="267"/>
      <w:r>
        <w:rPr>
          <w:rFonts w:hint="eastAsia"/>
          <w:sz w:val="30"/>
          <w:szCs w:val="30"/>
          <w:lang w:val="en-US" w:eastAsia="zh-CN"/>
        </w:rPr>
        <w:t>与下一步安排</w:t>
      </w:r>
      <w:bookmarkEnd w:id="268"/>
    </w:p>
    <w:p>
      <w:pPr>
        <w:ind w:firstLine="480" w:firstLineChars="200"/>
        <w:rPr>
          <w:rFonts w:hint="eastAsia"/>
        </w:rPr>
      </w:pPr>
      <w:bookmarkStart w:id="269" w:name="_Toc410226993"/>
      <w:bookmarkStart w:id="270" w:name="_Toc410207991"/>
      <w:bookmarkStart w:id="271" w:name="_Toc410227420"/>
      <w:bookmarkStart w:id="272" w:name="_Toc410209623"/>
      <w:bookmarkStart w:id="273" w:name="_Toc410226547"/>
      <w:bookmarkStart w:id="274" w:name="_Toc410211529"/>
      <w:bookmarkStart w:id="275" w:name="_Toc410214113"/>
      <w:bookmarkStart w:id="276" w:name="_Toc410210614"/>
      <w:bookmarkStart w:id="277" w:name="_Toc410218109"/>
      <w:r>
        <w:rPr>
          <w:rFonts w:hint="eastAsia"/>
          <w:lang w:val="en-US" w:eastAsia="zh-CN"/>
        </w:rPr>
        <w:t>在信息爆炸的当下，一方面人们一边在享受信息爆爆炸带来的福利中，同时也慢慢的迷失在广袤的信息中，自己对自己的了解也变得不清楚，自己的情绪也没关注，导致经常情绪失控。另一方面大家没有意识到语音的重要性，</w:t>
      </w:r>
      <w:r>
        <w:rPr>
          <w:rFonts w:hint="eastAsia" w:eastAsia="宋体" w:cs="Times New Roman"/>
        </w:rPr>
        <w:t>语音中除包含实际发音内容的话言信息外,还包括发音者是谁及喜怒哀乐等各种信息</w:t>
      </w:r>
      <w:r>
        <w:rPr>
          <w:rFonts w:hint="eastAsia" w:eastAsia="宋体" w:cs="Times New Roman"/>
          <w:lang w:eastAsia="zh-CN"/>
        </w:rPr>
        <w:t>。</w:t>
      </w:r>
      <w:r>
        <w:rPr>
          <w:rFonts w:hint="eastAsia" w:eastAsia="宋体" w:cs="Times New Roman"/>
        </w:rPr>
        <w:t>所以,语音是人类最重要,最有效,最常用和最方便的交换信息的形式</w:t>
      </w:r>
      <w:r>
        <w:rPr>
          <w:rFonts w:hint="eastAsia" w:eastAsia="宋体" w:cs="Times New Roman"/>
          <w:lang w:eastAsia="zh-CN"/>
        </w:rPr>
        <w:t>。</w:t>
      </w:r>
      <w:r>
        <w:rPr>
          <w:rFonts w:hint="eastAsia" w:eastAsia="宋体" w:cs="Times New Roman"/>
          <w:lang w:val="en-US" w:eastAsia="zh-CN"/>
        </w:rPr>
        <w:t>本系统就从这两点出发，通过语音数据的采集和分析，将用户的最近情绪状态和隐藏的需求挖掘出来，并展现给用户，帮助用户能增强对自己的了解，控制自己的情绪，做出更好的抉择。</w:t>
      </w:r>
      <w:r>
        <w:rPr>
          <w:rFonts w:hint="eastAsia"/>
        </w:rPr>
        <w:t>本文的工作主要包含以下几个方面：</w:t>
      </w:r>
    </w:p>
    <w:p>
      <w:pPr>
        <w:ind w:firstLine="480" w:firstLineChars="200"/>
        <w:rPr>
          <w:rFonts w:hint="eastAsia" w:eastAsia="宋体"/>
        </w:rPr>
      </w:pPr>
      <w:r>
        <w:rPr>
          <w:rFonts w:hint="eastAsia"/>
        </w:rPr>
        <w:t>1）分析了当前</w:t>
      </w:r>
      <w:r>
        <w:rPr>
          <w:rFonts w:hint="eastAsia"/>
          <w:lang w:val="en-US" w:eastAsia="zh-CN"/>
        </w:rPr>
        <w:t>语音的重要性及人们情绪健康的重要性，明确了</w:t>
      </w:r>
      <w:r>
        <w:rPr>
          <w:rFonts w:hint="eastAsia" w:eastAsia="宋体"/>
        </w:rPr>
        <w:t>基于智能语音识别与分析的情绪管理系统设备实现的可行性和应用的意义。</w:t>
      </w:r>
    </w:p>
    <w:p>
      <w:pPr>
        <w:ind w:firstLine="480" w:firstLineChars="200"/>
      </w:pPr>
      <w:r>
        <w:rPr>
          <w:rFonts w:hint="eastAsia"/>
        </w:rPr>
        <w:t>2）</w:t>
      </w:r>
      <w:r>
        <w:rPr>
          <w:rFonts w:hint="eastAsia"/>
          <w:lang w:val="en-US" w:eastAsia="zh-CN"/>
        </w:rPr>
        <w:t>讲述了目前国内外研究的情况，并确定系统整体采用C/S架构，将系统分为感知层，服务端，客户端三个部分，以及本系统各个功能模块的选择及理由，主要分析了无线通信的ESP8266模块以及音频采集的VS1053芯片</w:t>
      </w:r>
      <w:r>
        <w:rPr>
          <w:rFonts w:hint="eastAsia"/>
        </w:rPr>
        <w:t>。</w:t>
      </w:r>
    </w:p>
    <w:p>
      <w:pPr>
        <w:ind w:firstLine="480" w:firstLineChars="200"/>
      </w:pPr>
      <w:r>
        <w:rPr>
          <w:rFonts w:hint="eastAsia"/>
        </w:rPr>
        <w:t>3）介绍了</w:t>
      </w:r>
      <w:r>
        <w:rPr>
          <w:rFonts w:hint="eastAsia"/>
          <w:lang w:val="en-US" w:eastAsia="zh-CN"/>
        </w:rPr>
        <w:t>整体的功能需求分析和感知层，服务端，客户端的总体设计方案，紧接着完成了各个功能模块的硬件模块的介绍和整体硬件的设计</w:t>
      </w:r>
      <w:r>
        <w:rPr>
          <w:rFonts w:hint="eastAsia"/>
        </w:rPr>
        <w:t>。</w:t>
      </w:r>
    </w:p>
    <w:p>
      <w:pPr>
        <w:ind w:firstLine="480" w:firstLineChars="200"/>
        <w:rPr>
          <w:rFonts w:hint="eastAsia"/>
        </w:rPr>
      </w:pPr>
      <w:r>
        <w:rPr>
          <w:rFonts w:hint="eastAsia"/>
        </w:rPr>
        <w:t>4）</w:t>
      </w:r>
      <w:r>
        <w:rPr>
          <w:rFonts w:hint="eastAsia"/>
          <w:lang w:val="en-US" w:eastAsia="zh-CN"/>
        </w:rPr>
        <w:t>详细描述了软件设计的细节，包括ESP8266从WIFI热点的连接到指定服务器的连接最后实现双方的通信，并给每个逻辑都绘制了相应的程序流程便于理解</w:t>
      </w:r>
      <w:r>
        <w:rPr>
          <w:rFonts w:hint="eastAsia"/>
        </w:rPr>
        <w:t>。</w:t>
      </w:r>
    </w:p>
    <w:p>
      <w:pPr>
        <w:ind w:firstLine="480" w:firstLineChars="200"/>
        <w:rPr>
          <w:rFonts w:hint="eastAsia"/>
        </w:rPr>
      </w:pPr>
      <w:bookmarkStart w:id="278" w:name="_Hlk39984230"/>
      <w:r>
        <w:t>5</w:t>
      </w:r>
      <w:r>
        <w:rPr>
          <w:rFonts w:hint="eastAsia"/>
        </w:rPr>
        <w:t>）</w:t>
      </w:r>
      <w:bookmarkEnd w:id="278"/>
      <w:r>
        <w:rPr>
          <w:rFonts w:hint="eastAsia"/>
          <w:lang w:val="en-US" w:eastAsia="zh-CN"/>
        </w:rPr>
        <w:t>介绍了WAV音频文件的重构，完成了单片机通过串口控制ESP8266，传输WAV的字符串文件，最后在服务端进行进行格式转换和重新字节写入，最终实现WAV文件的无线传输</w:t>
      </w:r>
      <w:r>
        <w:rPr>
          <w:rFonts w:hint="eastAsia"/>
        </w:rPr>
        <w:t>。</w:t>
      </w:r>
    </w:p>
    <w:p>
      <w:pPr>
        <w:ind w:firstLine="480" w:firstLineChars="200"/>
        <w:rPr>
          <w:rFonts w:hint="eastAsia"/>
        </w:rPr>
      </w:pPr>
      <w:r>
        <w:t>6</w:t>
      </w:r>
      <w:r>
        <w:rPr>
          <w:rFonts w:hint="eastAsia"/>
        </w:rPr>
        <w:t>）</w:t>
      </w:r>
      <w:r>
        <w:rPr>
          <w:rFonts w:hint="eastAsia"/>
          <w:lang w:val="en-US" w:eastAsia="zh-CN"/>
        </w:rPr>
        <w:t>按照系统分层分别对感知层，服务端，客户端三个部分功能实现过程中出现的问题和相应的解决方案进行了详细介绍，接着单独分析了PCM转字符串的性能，和自适应参数的实现逻辑，最后在三个维度对整体系统进行了分析判断，最终判定本系统满足设计需求，达到预期目标</w:t>
      </w:r>
      <w:r>
        <w:rPr>
          <w:rFonts w:hint="eastAsia"/>
        </w:rPr>
        <w:t>。</w:t>
      </w:r>
    </w:p>
    <w:p>
      <w:pPr>
        <w:ind w:firstLine="480" w:firstLineChars="200"/>
        <w:rPr>
          <w:rFonts w:hint="eastAsia"/>
        </w:rPr>
      </w:pPr>
      <w:r>
        <w:rPr>
          <w:rFonts w:hint="eastAsia"/>
        </w:rPr>
        <w:t>本设计的创新点如下：</w:t>
      </w:r>
    </w:p>
    <w:p>
      <w:pPr>
        <w:ind w:firstLine="480" w:firstLineChars="200"/>
        <w:rPr>
          <w:rFonts w:hint="eastAsia"/>
        </w:rPr>
      </w:pPr>
      <w:r>
        <w:rPr>
          <w:rFonts w:hint="eastAsia"/>
        </w:rPr>
        <w:t>1）</w:t>
      </w:r>
      <w:r>
        <w:rPr>
          <w:rFonts w:hint="eastAsia"/>
          <w:lang w:val="en-US" w:eastAsia="zh-CN"/>
        </w:rPr>
        <w:t>想法独特新颖，当下结合语音收集进行数据分析挖掘的产品很少，</w:t>
      </w:r>
      <w:r>
        <w:rPr>
          <w:rFonts w:hint="eastAsia"/>
        </w:rPr>
        <w:t>本设计课题有很高的应用价值，紧密结合现在的生活，</w:t>
      </w:r>
      <w:r>
        <w:rPr>
          <w:rFonts w:hint="eastAsia"/>
          <w:lang w:val="en-US" w:eastAsia="zh-CN"/>
        </w:rPr>
        <w:t>在物质越来越丰富精神追求被重视的情况下，能帮人了解自己，控制情绪，做出抉择的智能系统流行将是大势所趋</w:t>
      </w:r>
      <w:r>
        <w:rPr>
          <w:rFonts w:hint="eastAsia"/>
        </w:rPr>
        <w:t>。</w:t>
      </w:r>
    </w:p>
    <w:p>
      <w:pPr>
        <w:ind w:firstLine="480" w:firstLineChars="200"/>
        <w:rPr>
          <w:rFonts w:hint="eastAsia"/>
        </w:rPr>
      </w:pPr>
      <w:r>
        <w:rPr>
          <w:rFonts w:hint="eastAsia"/>
        </w:rPr>
        <w:t>2）</w:t>
      </w:r>
      <w:r>
        <w:rPr>
          <w:rFonts w:hint="eastAsia"/>
          <w:lang w:val="en-US" w:eastAsia="zh-CN"/>
        </w:rPr>
        <w:t>本系统是在对预测未来，智能抉择尝试性的迈出了一步，理论上只要采集到详细的数据就能通过，数据分析处理，最终达到预测未来智能抉择的效果</w:t>
      </w:r>
      <w:r>
        <w:rPr>
          <w:rFonts w:hint="eastAsia"/>
        </w:rPr>
        <w:t>。</w:t>
      </w:r>
    </w:p>
    <w:p>
      <w:pPr>
        <w:ind w:firstLine="480" w:firstLineChars="200"/>
        <w:rPr>
          <w:rFonts w:hint="eastAsia"/>
        </w:rPr>
      </w:pPr>
      <w:r>
        <w:t>3</w:t>
      </w:r>
      <w:r>
        <w:rPr>
          <w:rFonts w:hint="eastAsia"/>
        </w:rPr>
        <w:t>）</w:t>
      </w:r>
      <w:r>
        <w:rPr>
          <w:rFonts w:hint="eastAsia"/>
          <w:lang w:val="en-US" w:eastAsia="zh-CN"/>
        </w:rPr>
        <w:t>实现了通过ESP8266WIFI模块的WAV文件透明传输，没有直接传输WAV文件，而是通过传输WAV文件的字符数据，再将数据在服务端重构成为WAV文件</w:t>
      </w:r>
      <w:r>
        <w:rPr>
          <w:rFonts w:hint="eastAsia"/>
        </w:rPr>
        <w:t>。</w:t>
      </w:r>
    </w:p>
    <w:p>
      <w:pPr>
        <w:ind w:firstLine="480" w:firstLineChars="200"/>
        <w:rPr>
          <w:rFonts w:hint="eastAsia"/>
        </w:rPr>
      </w:pPr>
      <w:r>
        <w:rPr>
          <w:rFonts w:hint="eastAsia"/>
          <w:lang w:val="en-US" w:eastAsia="zh-CN"/>
        </w:rPr>
        <w:t>4</w:t>
      </w:r>
      <w:r>
        <w:rPr>
          <w:rFonts w:hint="eastAsia"/>
        </w:rPr>
        <w:t>）</w:t>
      </w:r>
      <w:r>
        <w:rPr>
          <w:rFonts w:hint="eastAsia"/>
          <w:lang w:val="en-US" w:eastAsia="zh-CN"/>
        </w:rPr>
        <w:t>在PCM转字符串上面，提出了自适应的想法，并将此想法运用于本系统，不仅提高了转换正确率，而且还提高了转换效率。</w:t>
      </w:r>
    </w:p>
    <w:p>
      <w:pPr>
        <w:ind w:firstLine="480" w:firstLineChars="200"/>
        <w:jc w:val="left"/>
        <w:rPr>
          <w:rFonts w:hint="eastAsia" w:cs="Times New Roman"/>
          <w:color w:val="333333"/>
          <w:shd w:val="clear" w:color="auto" w:fill="FFFFFF"/>
          <w:lang w:val="en-US" w:eastAsia="zh-CN"/>
        </w:rPr>
      </w:pPr>
      <w:r>
        <w:rPr>
          <w:rFonts w:hint="eastAsia" w:cs="Times New Roman"/>
          <w:color w:val="333333"/>
          <w:shd w:val="clear" w:color="auto" w:fill="FFFFFF"/>
          <w:lang w:val="en-US" w:eastAsia="zh-CN"/>
        </w:rPr>
        <w:t>本设计完成了预设的需求功能，但在一些用户体验上还有提高的空间。而且数据采集还远远不够，分析处理也停留在初级的阶段，智能的推荐和情绪管控也不能挖掘到深处需求，只停留在表面，所以后续还需要花费更多的时间用在这系统的优化和更新，具体的待改进需求如下:</w:t>
      </w:r>
    </w:p>
    <w:p>
      <w:pPr>
        <w:pStyle w:val="10"/>
        <w:spacing w:line="360" w:lineRule="auto"/>
        <w:ind w:left="0" w:leftChars="0" w:firstLine="420" w:firstLineChars="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1）</w:t>
      </w:r>
      <w:r>
        <w:rPr>
          <w:rFonts w:hint="eastAsia" w:ascii="Times New Roman" w:hAnsi="Times New Roman"/>
          <w:color w:val="333333"/>
          <w:sz w:val="24"/>
          <w:szCs w:val="24"/>
          <w:shd w:val="clear" w:color="auto" w:fill="FFFFFF"/>
          <w:lang w:val="en-US" w:eastAsia="zh-CN"/>
        </w:rPr>
        <w:t>感知层音频采集策略的优化，当前感知层采用单线程处理，音频的采集和发送不能同时进行，所以不能一天24小时都在采集音频，后面采用多线程处理这两个功能实现同时录制和发送</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2）</w:t>
      </w:r>
      <w:r>
        <w:rPr>
          <w:rFonts w:hint="eastAsia" w:ascii="Times New Roman" w:hAnsi="Times New Roman"/>
          <w:color w:val="333333"/>
          <w:sz w:val="24"/>
          <w:szCs w:val="24"/>
          <w:shd w:val="clear" w:color="auto" w:fill="FFFFFF"/>
          <w:lang w:val="en-US" w:eastAsia="zh-CN"/>
        </w:rPr>
        <w:t>服务端程序结构变得冗余，并且耦合性太高，后面要对服务端程序重构一遍，方便以后的开发</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3）</w:t>
      </w:r>
      <w:r>
        <w:rPr>
          <w:rFonts w:hint="eastAsia" w:ascii="Times New Roman" w:hAnsi="Times New Roman"/>
          <w:color w:val="333333"/>
          <w:sz w:val="24"/>
          <w:szCs w:val="24"/>
          <w:shd w:val="clear" w:color="auto" w:fill="FFFFFF"/>
          <w:lang w:val="en-US" w:eastAsia="zh-CN"/>
        </w:rPr>
        <w:t>本系统的硬件实物较大，不适合随身携带，后期重新设计PCB板，将没用的模块删除，精简实物</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lang w:val="en-US" w:eastAsia="zh-CN"/>
        </w:rPr>
        <w:t>4</w:t>
      </w:r>
      <w:r>
        <w:rPr>
          <w:rFonts w:hint="eastAsia" w:ascii="Times New Roman" w:hAnsi="Times New Roman"/>
          <w:color w:val="333333"/>
          <w:sz w:val="24"/>
          <w:szCs w:val="24"/>
          <w:shd w:val="clear" w:color="auto" w:fill="FFFFFF"/>
        </w:rPr>
        <w:t>）</w:t>
      </w:r>
      <w:r>
        <w:rPr>
          <w:rFonts w:hint="eastAsia" w:ascii="Times New Roman" w:hAnsi="Times New Roman"/>
          <w:color w:val="333333"/>
          <w:sz w:val="24"/>
          <w:szCs w:val="24"/>
          <w:shd w:val="clear" w:color="auto" w:fill="FFFFFF"/>
          <w:lang w:val="en-US" w:eastAsia="zh-CN"/>
        </w:rPr>
        <w:t>采集数据的拓展，目前只能采集音频数据，这显然远远不够，后期增加其它数据的收集和保存，包括但不限于心跳数据，环境温湿度数据，甚至实时的视频数据，一步一步收集足够的数据，最终实现“预测未来”</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p>
    <w:p>
      <w:pPr>
        <w:rPr>
          <w:rFonts w:hint="eastAsia"/>
        </w:rPr>
      </w:pPr>
    </w:p>
    <w:p>
      <w:pPr>
        <w:pStyle w:val="3"/>
        <w:rPr>
          <w:sz w:val="30"/>
          <w:szCs w:val="30"/>
        </w:rPr>
      </w:pPr>
      <w:bookmarkStart w:id="279" w:name="_Toc31478"/>
      <w:r>
        <w:rPr>
          <w:sz w:val="30"/>
          <w:szCs w:val="30"/>
        </w:rPr>
        <w:t>7</w:t>
      </w:r>
      <w:r>
        <w:rPr>
          <w:rFonts w:hint="eastAsia"/>
          <w:sz w:val="30"/>
          <w:szCs w:val="30"/>
          <w:lang w:eastAsia="zh-CN"/>
        </w:rPr>
        <w:t>.</w:t>
      </w:r>
      <w:r>
        <w:rPr>
          <w:sz w:val="30"/>
          <w:szCs w:val="30"/>
        </w:rPr>
        <w:t>2</w:t>
      </w:r>
      <w:r>
        <w:rPr>
          <w:rFonts w:hint="eastAsia"/>
          <w:sz w:val="30"/>
          <w:szCs w:val="30"/>
          <w:lang w:eastAsia="zh-CN"/>
        </w:rPr>
        <w:t xml:space="preserve"> </w:t>
      </w:r>
      <w:r>
        <w:rPr>
          <w:rFonts w:hint="eastAsia"/>
          <w:sz w:val="30"/>
          <w:szCs w:val="30"/>
          <w:lang w:val="en-US" w:eastAsia="zh-CN"/>
        </w:rPr>
        <w:t>期许与</w:t>
      </w:r>
      <w:r>
        <w:rPr>
          <w:sz w:val="30"/>
          <w:szCs w:val="30"/>
        </w:rPr>
        <w:t>展望</w:t>
      </w:r>
      <w:bookmarkEnd w:id="269"/>
      <w:bookmarkEnd w:id="270"/>
      <w:bookmarkEnd w:id="271"/>
      <w:bookmarkEnd w:id="272"/>
      <w:bookmarkEnd w:id="273"/>
      <w:bookmarkEnd w:id="274"/>
      <w:bookmarkEnd w:id="275"/>
      <w:bookmarkEnd w:id="276"/>
      <w:bookmarkEnd w:id="277"/>
      <w:bookmarkEnd w:id="279"/>
    </w:p>
    <w:p>
      <w:pPr>
        <w:ind w:firstLine="480" w:firstLineChars="200"/>
        <w:jc w:val="left"/>
        <w:rPr>
          <w:rFonts w:hint="default" w:cs="Times New Roman"/>
          <w:color w:val="333333"/>
          <w:shd w:val="clear" w:color="auto" w:fill="FFFFFF"/>
          <w:lang w:val="en-US" w:eastAsia="zh-CN"/>
        </w:rPr>
      </w:pPr>
      <w:bookmarkStart w:id="280" w:name="_Toc410209624"/>
      <w:bookmarkStart w:id="281" w:name="_Toc410227421"/>
      <w:bookmarkStart w:id="282" w:name="_Toc410207992"/>
      <w:bookmarkStart w:id="283" w:name="_Toc410218110"/>
      <w:bookmarkStart w:id="284" w:name="_Toc410211530"/>
      <w:bookmarkStart w:id="285" w:name="_Toc410226994"/>
      <w:bookmarkStart w:id="286" w:name="_Toc410210615"/>
      <w:bookmarkStart w:id="287" w:name="_Toc410226548"/>
      <w:bookmarkStart w:id="288" w:name="_Toc410214114"/>
      <w:r>
        <w:rPr>
          <w:rFonts w:hint="eastAsia" w:cs="Times New Roman"/>
          <w:color w:val="333333"/>
          <w:shd w:val="clear" w:color="auto" w:fill="FFFFFF"/>
          <w:lang w:val="en-US" w:eastAsia="zh-CN"/>
        </w:rPr>
        <w:t>虽然本系统只完成了基于音频采集的分析处理，但从单音频数据中也获得了大量信息，进行的推荐也比较合理。这足以体现基于数据采集的未来预测的正确性，在物质条件越来越好的当下，能帮人做好分析和决策的功能必将流行，这也能极大的提高社会整体生产力，所以这个研究方向会越来越好，将会是大势所趋。</w:t>
      </w:r>
    </w:p>
    <w:bookmarkEnd w:id="280"/>
    <w:bookmarkEnd w:id="281"/>
    <w:bookmarkEnd w:id="282"/>
    <w:bookmarkEnd w:id="283"/>
    <w:bookmarkEnd w:id="284"/>
    <w:bookmarkEnd w:id="285"/>
    <w:bookmarkEnd w:id="286"/>
    <w:bookmarkEnd w:id="287"/>
    <w:bookmarkEnd w:id="288"/>
    <w:p>
      <w:pPr>
        <w:pStyle w:val="2"/>
        <w:rPr>
          <w:sz w:val="32"/>
          <w:szCs w:val="32"/>
        </w:rPr>
        <w:sectPr>
          <w:headerReference r:id="rId13" w:type="default"/>
          <w:pgSz w:w="11906" w:h="16838"/>
          <w:pgMar w:top="1701" w:right="1418" w:bottom="1418" w:left="1418" w:header="907" w:footer="851" w:gutter="567"/>
          <w:cols w:space="720" w:num="1"/>
          <w:docGrid w:linePitch="403" w:charSpace="-819"/>
        </w:sectPr>
      </w:pPr>
      <w:bookmarkStart w:id="289" w:name="_Toc410227001"/>
      <w:bookmarkStart w:id="290" w:name="_Toc10101"/>
      <w:bookmarkStart w:id="291" w:name="_Toc410207999"/>
      <w:bookmarkStart w:id="292" w:name="_Toc410226555"/>
      <w:bookmarkStart w:id="293" w:name="_Toc410227428"/>
      <w:bookmarkStart w:id="294" w:name="_Toc410214121"/>
      <w:bookmarkStart w:id="295" w:name="_Toc410210622"/>
      <w:bookmarkStart w:id="296" w:name="_Toc410211537"/>
      <w:bookmarkStart w:id="297" w:name="_Toc410218117"/>
      <w:bookmarkStart w:id="298" w:name="_Toc410209631"/>
    </w:p>
    <w:p>
      <w:pPr>
        <w:pStyle w:val="2"/>
        <w:rPr>
          <w:rFonts w:hint="eastAsia" w:cs="Times New Roman"/>
        </w:rPr>
      </w:pPr>
      <w:r>
        <w:rPr>
          <w:sz w:val="32"/>
          <w:szCs w:val="32"/>
        </w:rPr>
        <w:t>参考文献</w:t>
      </w:r>
      <w:bookmarkEnd w:id="289"/>
      <w:bookmarkEnd w:id="290"/>
      <w:bookmarkEnd w:id="291"/>
      <w:bookmarkEnd w:id="292"/>
      <w:bookmarkEnd w:id="293"/>
      <w:bookmarkEnd w:id="294"/>
      <w:bookmarkEnd w:id="295"/>
      <w:bookmarkEnd w:id="296"/>
      <w:bookmarkEnd w:id="297"/>
      <w:bookmarkEnd w:id="298"/>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阴艳丽.基于MATLAB语音信号处理的研究[J].中国新技术新产品,2012(12):28.</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孙铖.基于MATLAB的语音噪声处理及实现[J].数码世界,2016(06):59.</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Bhable S . Automatic Speech Recognition (ASR) of Isolated Words in Hindi low resource Language.  2021.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刘志宏,顾建.不良情绪的自我调节[J].解放军健康,2012(05):23.</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情志失调  危害健康[J].社区医学杂志,2007(20):64.</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Xz A ,  Fang P A ,  Yp A , et al. Recognize and regulate the importance of work-place emotions based on organizational adaptive emotion control - ScienceDirect[J]. Aggression and Violent Behavior, 2021.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毛箴琪. 主观社会地位对高职生心理健康的影响[D].西南大学,2020.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葛燕男. 基于情境学习理论的教育实习生自我调节研究[D].安徽大学,2020.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许婷. 自我控制影响拖延行为的认知神经机制[D].西南大学,2020.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佘啸. 中职生家庭教养方式，情绪调节与社交焦虑关系及干预研究[D].华中师范大学,2020.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徐科. GS银行C分行知识型员工消极情绪管理研究[D].电子科技大学,2020.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冯志伟.神经网络、深度学习与自然语言处理[J].上海师范大学学报(哲学社会科学版),2021,50(02):110-122.</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Mannala J ,  Kamdak B ,  Bhattacharjee U . An Analysis of Phase-Based Speech Features for Tonal Speech Recognition[M].  2021.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何铠. 基于自然语言处理的文本分类研究与应用[D].南京邮电大学,2020.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王宪百,张保轩.国外语音识别研究进展综述[J].山东电子,1995(03):11-13.</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蔡鮀森. 信息技术哲学视域下的媒介替代性命题研究及其广告实践启示[D].暨南大学,2020.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Park S ,  Kim H ,  Kim L , et al. Artificial intelligence-based nomogram for small-incision lenticule extraction[J]. BioMedical Engineering OnLine, 2021, 20(1).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杨磊.人工智能技术在媒体领域应用研究[J].现代电视技术,2018(05):96-101+136.</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lang w:val="en-US" w:eastAsia="zh-CN"/>
        </w:rPr>
      </w:pPr>
      <w:r>
        <w:rPr>
          <w:rFonts w:hint="eastAsia" w:eastAsia="宋体" w:cs="Times New Roman"/>
        </w:rPr>
        <w:t>Thompson M E ,  You Y ,  Shoustikov A , et al</w:t>
      </w:r>
      <w:r>
        <w:rPr>
          <w:rFonts w:hint="eastAsia" w:eastAsia="宋体" w:cs="Times New Roman"/>
          <w:lang w:val="en-US" w:eastAsia="zh-CN"/>
        </w:rPr>
        <w:t>.</w:t>
      </w:r>
      <w:r>
        <w:rPr>
          <w:rFonts w:hint="eastAsia" w:eastAsia="宋体" w:cs="Times New Roman"/>
        </w:rPr>
        <w:t>OLEDs doped with phosphorescent compounds: US, US6872477 B2[P]</w:t>
      </w:r>
      <w:r>
        <w:rPr>
          <w:rFonts w:hint="eastAsia" w:eastAsia="宋体" w:cs="Times New Roman"/>
          <w:lang w:val="en-US" w:eastAsia="zh-CN"/>
        </w:rPr>
        <w:t>.</w:t>
      </w:r>
      <w:r>
        <w:rPr>
          <w:rFonts w:hint="eastAsia" w:eastAsia="宋体" w:cs="Times New Roman"/>
        </w:rPr>
        <w:t xml:space="preserve"> 2009</w:t>
      </w:r>
      <w:r>
        <w:rPr>
          <w:rFonts w:hint="eastAsia" w:eastAsia="宋体" w:cs="Times New Roman"/>
          <w:lang w:val="en-US" w:eastAsia="zh-CN"/>
        </w:rPr>
        <w:t>.</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w:t>
      </w:r>
      <w:r>
        <w:rPr>
          <w:rFonts w:hint="eastAsia" w:eastAsia="宋体" w:cs="Times New Roman"/>
          <w:lang w:val="en-US" w:eastAsia="zh-CN"/>
        </w:rPr>
        <w:t>20</w:t>
      </w:r>
      <w:r>
        <w:rPr>
          <w:rFonts w:hint="eastAsia" w:eastAsia="宋体" w:cs="Times New Roman"/>
        </w:rPr>
        <w:t>]石慧.我国语音识别专利申请技术构成变化趋势分析[J].产业科技创新,2020,2(17):97-98.</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吴昊. 基于STM32的东海岛站主变冷却控制器的设计[D].吉林大学,2020.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迎九</w:t>
      </w:r>
      <w:r>
        <w:rPr>
          <w:rFonts w:hint="eastAsia" w:eastAsia="宋体" w:cs="Times New Roman"/>
          <w:lang w:val="en-US" w:eastAsia="zh-CN"/>
        </w:rPr>
        <w:t>.</w:t>
      </w:r>
      <w:r>
        <w:rPr>
          <w:rFonts w:hint="eastAsia" w:eastAsia="宋体" w:cs="Times New Roman"/>
        </w:rPr>
        <w:t>8位单片机市场不会消亡[J]</w:t>
      </w:r>
      <w:r>
        <w:rPr>
          <w:rFonts w:hint="eastAsia" w:eastAsia="宋体" w:cs="Times New Roman"/>
          <w:lang w:val="en-US" w:eastAsia="zh-CN"/>
        </w:rPr>
        <w:t>.</w:t>
      </w:r>
      <w:r>
        <w:rPr>
          <w:rFonts w:hint="eastAsia" w:eastAsia="宋体" w:cs="Times New Roman"/>
        </w:rPr>
        <w:t>电子产品世界,2015,22(10):9-11+41</w:t>
      </w:r>
      <w:r>
        <w:rPr>
          <w:rFonts w:hint="eastAsia" w:eastAsia="宋体" w:cs="Times New Roman"/>
          <w:lang w:val="en-US" w:eastAsia="zh-CN"/>
        </w:rPr>
        <w:t>.</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Yu A ,  Yu T ,  Lee J , et al</w:t>
      </w:r>
      <w:r>
        <w:rPr>
          <w:rFonts w:hint="eastAsia" w:eastAsia="宋体" w:cs="Times New Roman"/>
          <w:lang w:eastAsia="zh-CN"/>
        </w:rPr>
        <w:t>。</w:t>
      </w:r>
      <w:r>
        <w:rPr>
          <w:rFonts w:hint="eastAsia" w:eastAsia="宋体" w:cs="Times New Roman"/>
        </w:rPr>
        <w:t xml:space="preserve"> [A LCD LIGHTING CONTROL SYSTEM]: US, US20050248523 A1[P]</w:t>
      </w:r>
      <w:r>
        <w:rPr>
          <w:rFonts w:hint="eastAsia" w:eastAsia="宋体" w:cs="Times New Roman"/>
          <w:lang w:val="en-US" w:eastAsia="zh-CN"/>
        </w:rPr>
        <w:t>.</w:t>
      </w:r>
      <w:r>
        <w:rPr>
          <w:rFonts w:hint="eastAsia" w:eastAsia="宋体" w:cs="Times New Roman"/>
        </w:rPr>
        <w:t>2005</w:t>
      </w:r>
      <w:r>
        <w:rPr>
          <w:rFonts w:hint="eastAsia" w:eastAsia="宋体" w:cs="Times New Roman"/>
          <w:lang w:eastAsia="zh-CN"/>
        </w:rPr>
        <w:t>。</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王世伟,杨越,高城,江汇洋.基于STM32的多型号舵机调试器设计[J].九江学院学报(自然科学版),2020,35(02):33-36.</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欧阳大亮. 无线通信中基于强化学习的天线选择研究[D].华侨大学,2020.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张丽梅,甘伯青,易施光.基于STM32的多功能MP3设计[J].电子技术与软件工程,2019(06):72-74.</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常爱珍,李宝辉,张凯.TFT-LCD显示原理及评判参数[J].汽车电器,2021(04):31-33.</w:t>
      </w:r>
    </w:p>
    <w:p>
      <w:bookmarkStart w:id="299" w:name="_GoBack"/>
      <w:bookmarkEnd w:id="299"/>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fldChar w:fldCharType="begin"/>
    </w:r>
    <w:r>
      <w:instrText xml:space="preserve">PAGE   \* MERGEFORMAT</w:instrText>
    </w:r>
    <w:r>
      <w:fldChar w:fldCharType="separate"/>
    </w:r>
    <w:r>
      <w:rPr>
        <w:lang w:val="zh-CN"/>
      </w:rPr>
      <w:t>46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1</w:t>
    </w:r>
    <w:r>
      <w:rPr>
        <w:rFonts w:hint="eastAsia"/>
        <w:sz w:val="21"/>
        <w:szCs w:val="21"/>
      </w:rPr>
      <w:t>章 引言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left"/>
      <w:rPr>
        <w:sz w:val="21"/>
        <w:szCs w:val="21"/>
      </w:rPr>
    </w:pPr>
    <w:r>
      <w:rPr>
        <w:rFonts w:hint="eastAsia"/>
        <w:sz w:val="21"/>
        <w:szCs w:val="21"/>
      </w:rPr>
      <w:t>重庆邮电大学硕士学</w:t>
    </w:r>
    <w:r>
      <w:rPr>
        <w:rFonts w:hint="eastAsia"/>
        <w:sz w:val="21"/>
        <w:szCs w:val="21"/>
        <w:lang w:eastAsia="zh-CN"/>
      </w:rPr>
      <w:t>及</w:t>
    </w:r>
    <w:r>
      <w:rPr>
        <w:rFonts w:hint="eastAsia"/>
        <w:sz w:val="21"/>
        <w:szCs w:val="21"/>
      </w:rPr>
      <w:t>位论文第</w:t>
    </w:r>
    <w:r>
      <w:rPr>
        <w:sz w:val="21"/>
        <w:szCs w:val="21"/>
      </w:rPr>
      <w:t>1</w:t>
    </w:r>
    <w:r>
      <w:rPr>
        <w:rFonts w:hint="eastAsia"/>
        <w:sz w:val="21"/>
        <w:szCs w:val="21"/>
      </w:rPr>
      <w:t>章引言</w:t>
    </w:r>
    <w:r>
      <w:rPr>
        <w:rFonts w:hint="eastAsia"/>
        <w:sz w:val="21"/>
        <w:szCs w:val="21"/>
        <w:lang w:eastAsia="zh-CN"/>
      </w:rPr>
      <w:t>论文结构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 xml:space="preserve">第2章 </w:t>
    </w:r>
    <w:r>
      <w:rPr>
        <w:rFonts w:hint="eastAsia"/>
        <w:sz w:val="21"/>
        <w:szCs w:val="21"/>
        <w:lang w:eastAsia="zh-CN"/>
      </w:rPr>
      <w:t>系统方案论证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3</w:t>
    </w:r>
    <w:r>
      <w:rPr>
        <w:rFonts w:hint="eastAsia"/>
        <w:sz w:val="21"/>
        <w:szCs w:val="21"/>
      </w:rPr>
      <w:t xml:space="preserve">章 </w:t>
    </w:r>
    <w:r>
      <w:rPr>
        <w:rFonts w:hint="eastAsia"/>
        <w:sz w:val="21"/>
        <w:szCs w:val="21"/>
        <w:lang w:eastAsia="zh-CN"/>
      </w:rPr>
      <w:t>总体设计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4</w:t>
    </w:r>
    <w:r>
      <w:rPr>
        <w:rFonts w:hint="eastAsia"/>
        <w:sz w:val="21"/>
        <w:szCs w:val="21"/>
      </w:rPr>
      <w:t xml:space="preserve">章 </w:t>
    </w:r>
    <w:r>
      <w:rPr>
        <w:rFonts w:hint="eastAsia"/>
        <w:sz w:val="21"/>
        <w:szCs w:val="21"/>
        <w:lang w:eastAsia="zh-CN"/>
      </w:rPr>
      <w:t>硬件设计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5</w:t>
    </w:r>
    <w:r>
      <w:rPr>
        <w:rFonts w:hint="eastAsia"/>
        <w:sz w:val="21"/>
        <w:szCs w:val="21"/>
      </w:rPr>
      <w:t xml:space="preserve">章 </w:t>
    </w:r>
    <w:r>
      <w:rPr>
        <w:rFonts w:hint="eastAsia"/>
        <w:sz w:val="21"/>
        <w:szCs w:val="21"/>
        <w:lang w:eastAsia="zh-CN"/>
      </w:rPr>
      <w:t>软件设计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6</w:t>
    </w:r>
    <w:r>
      <w:rPr>
        <w:rFonts w:hint="eastAsia"/>
        <w:sz w:val="21"/>
        <w:szCs w:val="21"/>
      </w:rPr>
      <w:t xml:space="preserve">章 </w:t>
    </w:r>
    <w:r>
      <w:rPr>
        <w:rFonts w:hint="eastAsia"/>
        <w:sz w:val="21"/>
        <w:szCs w:val="21"/>
        <w:lang w:eastAsia="zh-CN"/>
      </w:rPr>
      <w:t>系统功能实现及测试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宋体"/>
        <w:sz w:val="21"/>
        <w:szCs w:val="21"/>
        <w:lang w:val="en-US" w:eastAsia="zh-CN"/>
      </w:rPr>
    </w:pPr>
    <w:r>
      <w:rPr>
        <w:rFonts w:hint="eastAsia"/>
        <w:sz w:val="21"/>
        <w:szCs w:val="21"/>
        <w:lang w:val="en-US" w:eastAsia="zh-CN"/>
      </w:rPr>
      <w:t>第7章 总结与展望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65FBF19"/>
    <w:multiLevelType w:val="singleLevel"/>
    <w:tmpl w:val="565FBF19"/>
    <w:lvl w:ilvl="0" w:tentative="0">
      <w:start w:val="1"/>
      <w:numFmt w:val="decimal"/>
      <w:suff w:val="nothing"/>
      <w:lvlText w:val="%1）"/>
      <w:lvlJc w:val="left"/>
    </w:lvl>
  </w:abstractNum>
  <w:abstractNum w:abstractNumId="1">
    <w:nsid w:val="70508422"/>
    <w:multiLevelType w:val="singleLevel"/>
    <w:tmpl w:val="70508422"/>
    <w:lvl w:ilvl="0" w:tentative="0">
      <w:start w:val="3"/>
      <w:numFmt w:val="decimal"/>
      <w:suff w:val="space"/>
      <w:lvlText w:val="第%1章"/>
      <w:lvlJc w:val="left"/>
      <w:pPr>
        <w:ind w:left="2731" w:firstLine="0"/>
      </w:pPr>
    </w:lvl>
  </w:abstractNum>
  <w:abstractNum w:abstractNumId="2">
    <w:nsid w:val="79D25210"/>
    <w:multiLevelType w:val="multilevel"/>
    <w:tmpl w:val="79D25210"/>
    <w:lvl w:ilvl="0" w:tentative="0">
      <w:start w:val="1"/>
      <w:numFmt w:val="decimal"/>
      <w:lvlText w:val="[%1]"/>
      <w:lvlJc w:val="left"/>
      <w:pPr>
        <w:tabs>
          <w:tab w:val="left" w:pos="420"/>
        </w:tabs>
        <w:ind w:left="420" w:hanging="420"/>
      </w:pPr>
      <w:rPr>
        <w:rFonts w:hint="default" w:ascii="Times New Roman" w:hAnsi="Times New Roman" w:cs="Times New Roman"/>
        <w:sz w:val="21"/>
        <w:szCs w:val="21"/>
      </w:rPr>
    </w:lvl>
    <w:lvl w:ilvl="1" w:tentative="0">
      <w:start w:val="1"/>
      <w:numFmt w:val="japaneseCounting"/>
      <w:lvlText w:val="%2、"/>
      <w:lvlJc w:val="left"/>
      <w:pPr>
        <w:tabs>
          <w:tab w:val="left" w:pos="900"/>
        </w:tabs>
        <w:ind w:left="900" w:hanging="480"/>
      </w:pPr>
      <w:rPr>
        <w:rFonts w:hint="default"/>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numFmt w:val="decimalEnclosedCircleChinese"/>
    <w:numRestart w:val="eachPage"/>
    <w:footnote w:id="0"/>
    <w:footnote w:id="1"/>
  </w:footnotePr>
  <w:endnotePr>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212CC1"/>
    <w:rsid w:val="17212CC1"/>
    <w:rsid w:val="2A1E19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line="360" w:lineRule="auto"/>
      <w:jc w:val="both"/>
    </w:pPr>
    <w:rPr>
      <w:rFonts w:ascii="Times New Roman" w:hAnsi="Times New Roman" w:eastAsia="宋体" w:cs="宋体"/>
      <w:sz w:val="24"/>
      <w:szCs w:val="24"/>
      <w:lang w:val="en-US" w:eastAsia="zh-CN" w:bidi="ar-SA"/>
    </w:rPr>
  </w:style>
  <w:style w:type="paragraph" w:styleId="2">
    <w:name w:val="heading 1"/>
    <w:basedOn w:val="1"/>
    <w:next w:val="1"/>
    <w:link w:val="11"/>
    <w:qFormat/>
    <w:uiPriority w:val="0"/>
    <w:pPr>
      <w:keepNext/>
      <w:keepLines/>
      <w:widowControl w:val="0"/>
      <w:spacing w:before="340" w:after="330"/>
      <w:jc w:val="center"/>
      <w:outlineLvl w:val="0"/>
    </w:pPr>
    <w:rPr>
      <w:rFonts w:eastAsia="黑体" w:cs="Times New Roman"/>
      <w:kern w:val="44"/>
      <w:sz w:val="44"/>
      <w:szCs w:val="20"/>
    </w:rPr>
  </w:style>
  <w:style w:type="paragraph" w:styleId="3">
    <w:name w:val="heading 2"/>
    <w:basedOn w:val="1"/>
    <w:next w:val="1"/>
    <w:qFormat/>
    <w:uiPriority w:val="0"/>
    <w:pPr>
      <w:keepNext/>
      <w:keepLines/>
      <w:widowControl w:val="0"/>
      <w:spacing w:before="260" w:after="260"/>
      <w:outlineLvl w:val="1"/>
    </w:pPr>
    <w:rPr>
      <w:rFonts w:eastAsia="黑体" w:cs="Times New Roman"/>
      <w:sz w:val="32"/>
      <w:szCs w:val="20"/>
    </w:rPr>
  </w:style>
  <w:style w:type="paragraph" w:styleId="4">
    <w:name w:val="heading 3"/>
    <w:basedOn w:val="1"/>
    <w:next w:val="1"/>
    <w:qFormat/>
    <w:uiPriority w:val="0"/>
    <w:pPr>
      <w:keepNext/>
      <w:keepLines/>
      <w:widowControl w:val="0"/>
      <w:spacing w:before="260" w:after="260"/>
      <w:outlineLvl w:val="2"/>
    </w:pPr>
    <w:rPr>
      <w:rFonts w:eastAsia="黑体" w:cs="Times New Roman"/>
      <w:sz w:val="32"/>
      <w:szCs w:val="20"/>
    </w:rPr>
  </w:style>
  <w:style w:type="character" w:default="1" w:styleId="9">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jc w:val="center"/>
    </w:pPr>
    <w:rPr>
      <w:rFonts w:ascii="宋体" w:hAnsi="Calibri" w:cs="Times New Roman"/>
      <w:sz w:val="18"/>
      <w:szCs w:val="20"/>
    </w:rPr>
  </w:style>
  <w:style w:type="paragraph" w:styleId="6">
    <w:name w:val="header"/>
    <w:basedOn w:val="1"/>
    <w:qFormat/>
    <w:uiPriority w:val="0"/>
    <w:pPr>
      <w:pBdr>
        <w:bottom w:val="single" w:color="auto" w:sz="6" w:space="1"/>
      </w:pBdr>
      <w:tabs>
        <w:tab w:val="center" w:pos="4153"/>
        <w:tab w:val="right" w:pos="8306"/>
      </w:tabs>
      <w:jc w:val="center"/>
    </w:pPr>
    <w:rPr>
      <w:rFonts w:ascii="宋体" w:hAnsi="宋体" w:cs="Times New Roman"/>
      <w:sz w:val="18"/>
      <w:szCs w:val="20"/>
    </w:rPr>
  </w:style>
  <w:style w:type="paragraph" w:styleId="7">
    <w:name w:val="Normal (Web)"/>
    <w:basedOn w:val="1"/>
    <w:qFormat/>
    <w:uiPriority w:val="0"/>
    <w:pPr>
      <w:spacing w:before="100" w:beforeAutospacing="1" w:after="100" w:afterAutospacing="1"/>
    </w:pPr>
  </w:style>
  <w:style w:type="paragraph" w:styleId="10">
    <w:name w:val="List Paragraph"/>
    <w:basedOn w:val="1"/>
    <w:qFormat/>
    <w:uiPriority w:val="34"/>
    <w:pPr>
      <w:widowControl w:val="0"/>
      <w:adjustRightInd/>
      <w:snapToGrid/>
      <w:spacing w:line="240" w:lineRule="auto"/>
      <w:ind w:firstLine="420" w:firstLineChars="200"/>
    </w:pPr>
    <w:rPr>
      <w:rFonts w:ascii="Calibri" w:hAnsi="Calibri" w:cs="Times New Roman"/>
      <w:kern w:val="2"/>
      <w:sz w:val="21"/>
      <w:szCs w:val="22"/>
    </w:rPr>
  </w:style>
  <w:style w:type="character" w:customStyle="1" w:styleId="11">
    <w:name w:val="标题 1 Char"/>
    <w:link w:val="2"/>
    <w:qFormat/>
    <w:locked/>
    <w:uiPriority w:val="0"/>
    <w:rPr>
      <w:rFonts w:eastAsia="黑体" w:cs="Times New Roman"/>
      <w:kern w:val="44"/>
      <w:sz w:val="44"/>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5" Type="http://schemas.microsoft.com/office/2011/relationships/people" Target="people.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2021-05-22T07:19:00Z</dcterms:created>
  <dc:creator>没</dc:creator>
  <cp:lastModifiedBy>没</cp:lastModifiedBy>
  <dcterms:modified xsi:type="dcterms:W3CDTF">2021-05-22T07:20:00Z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4DC14B840AC745889B2C0D350B7938A5</vt:lpwstr>
  </property>
</Properties>
</file>