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903" w:firstLineChars="2450"/>
        <w:rPr>
          <w:rFonts w:cs="Times New Roman"/>
          <w:b/>
        </w:rPr>
      </w:pPr>
      <w:bookmarkStart w:id="0" w:name="_Toc291671883"/>
      <w:r>
        <w:rPr>
          <w:rFonts w:cs="Times New Roman"/>
          <w:b/>
        </w:rPr>
        <w:t>编    号：</w:t>
      </w:r>
      <w:r>
        <w:rPr>
          <w:rFonts w:cs="Times New Roman"/>
          <w:b/>
          <w:u w:val="single"/>
        </w:rPr>
        <w:t xml:space="preserve">           </w:t>
      </w:r>
    </w:p>
    <w:p>
      <w:pPr>
        <w:ind w:firstLine="5903" w:firstLineChars="2450"/>
        <w:rPr>
          <w:rFonts w:cs="Times New Roman"/>
          <w:b/>
          <w:highlight w:val="none"/>
        </w:rPr>
      </w:pPr>
      <w:r>
        <w:rPr>
          <w:rFonts w:cs="Times New Roman"/>
          <w:b/>
          <w:highlight w:val="none"/>
        </w:rPr>
        <w:t>审定成绩：</w:t>
      </w:r>
      <w:r>
        <w:rPr>
          <w:rFonts w:cs="Times New Roman"/>
          <w:b/>
          <w:highlight w:val="none"/>
          <w:u w:val="single"/>
        </w:rPr>
        <w:t xml:space="preserve">           </w:t>
      </w:r>
    </w:p>
    <w:p>
      <w:pPr>
        <w:rPr>
          <w:rFonts w:cs="Times New Roman"/>
        </w:rPr>
      </w:pPr>
    </w:p>
    <w:tbl>
      <w:tblPr>
        <w:tblStyle w:val="32"/>
        <w:tblW w:w="5000" w:type="pct"/>
        <w:tblInd w:w="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4"/>
        <w:gridCol w:w="1503"/>
        <w:gridCol w:w="5681"/>
        <w:gridCol w:w="6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974" w:hRule="atLeast"/>
        </w:trPr>
        <w:tc>
          <w:tcPr>
            <w:tcW w:w="5000" w:type="pct"/>
            <w:gridSpan w:val="4"/>
            <w:tcBorders>
              <w:top w:val="nil"/>
              <w:left w:val="nil"/>
              <w:bottom w:val="nil"/>
              <w:right w:val="nil"/>
            </w:tcBorders>
            <w:noWrap w:val="0"/>
            <w:vAlign w:val="center"/>
          </w:tcPr>
          <w:p>
            <w:pPr>
              <w:spacing w:line="240" w:lineRule="auto"/>
              <w:jc w:val="center"/>
              <w:rPr>
                <w:rFonts w:cs="Times New Roman"/>
                <w:b/>
                <w:sz w:val="48"/>
                <w:szCs w:val="48"/>
              </w:rPr>
            </w:pPr>
          </w:p>
          <w:p>
            <w:pPr>
              <w:spacing w:line="240" w:lineRule="auto"/>
              <w:jc w:val="center"/>
              <w:rPr>
                <w:rFonts w:cs="Times New Roman"/>
                <w:b/>
                <w:sz w:val="48"/>
                <w:szCs w:val="48"/>
              </w:rPr>
            </w:pPr>
            <w:r>
              <w:rPr>
                <w:rFonts w:cs="Times New Roman"/>
                <w:b/>
                <w:sz w:val="48"/>
                <w:szCs w:val="48"/>
              </w:rPr>
              <w:t>重庆邮电大学</w:t>
            </w:r>
          </w:p>
          <w:p>
            <w:pPr>
              <w:spacing w:line="240" w:lineRule="auto"/>
              <w:jc w:val="center"/>
              <w:rPr>
                <w:rFonts w:cs="Times New Roman"/>
                <w:b/>
                <w:sz w:val="44"/>
              </w:rPr>
            </w:pPr>
            <w:r>
              <w:rPr>
                <w:rFonts w:cs="Times New Roman"/>
                <w:b/>
                <w:sz w:val="48"/>
                <w:szCs w:val="48"/>
              </w:rPr>
              <w:t>毕业设计（论文）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1188" w:hRule="atLeast"/>
        </w:trPr>
        <w:tc>
          <w:tcPr>
            <w:tcW w:w="5000" w:type="pct"/>
            <w:gridSpan w:val="4"/>
            <w:tcBorders>
              <w:top w:val="nil"/>
              <w:left w:val="nil"/>
              <w:bottom w:val="nil"/>
              <w:right w:val="nil"/>
            </w:tcBorders>
            <w:noWrap w:val="0"/>
            <w:vAlign w:val="bottom"/>
          </w:tcPr>
          <w:p>
            <w:pPr>
              <w:jc w:val="center"/>
              <w:rPr>
                <w:rFonts w:cs="Times New Roman"/>
                <w:b/>
                <w:sz w:val="4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71" w:hRule="atLeast"/>
        </w:trPr>
        <w:tc>
          <w:tcPr>
            <w:tcW w:w="501" w:type="pct"/>
            <w:vMerge w:val="restart"/>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center"/>
          </w:tcPr>
          <w:p>
            <w:pPr>
              <w:spacing w:line="240" w:lineRule="auto"/>
              <w:rPr>
                <w:rFonts w:eastAsia="楷体_GB2312" w:cs="Times New Roman"/>
                <w:b/>
                <w:kern w:val="2"/>
                <w:sz w:val="28"/>
                <w:szCs w:val="28"/>
              </w:rPr>
            </w:pPr>
            <w:r>
              <w:rPr>
                <w:rFonts w:cs="Times New Roman"/>
                <w:b/>
                <w:sz w:val="28"/>
                <w:szCs w:val="28"/>
              </w:rPr>
              <w:t>中文题目</w:t>
            </w:r>
          </w:p>
        </w:tc>
        <w:tc>
          <w:tcPr>
            <w:tcW w:w="3258" w:type="pct"/>
            <w:tcBorders>
              <w:top w:val="nil"/>
              <w:left w:val="nil"/>
              <w:right w:val="nil"/>
            </w:tcBorders>
            <w:noWrap w:val="0"/>
            <w:vAlign w:val="center"/>
          </w:tcPr>
          <w:p>
            <w:pPr>
              <w:spacing w:line="240" w:lineRule="auto"/>
              <w:jc w:val="center"/>
              <w:rPr>
                <w:rFonts w:cs="Times New Roman"/>
                <w:b/>
                <w:sz w:val="30"/>
                <w:szCs w:val="30"/>
              </w:rPr>
            </w:pPr>
            <w:r>
              <w:rPr>
                <w:rFonts w:hint="eastAsia" w:eastAsia="宋体" w:cs="Times New Roman"/>
                <w:b/>
                <w:sz w:val="30"/>
                <w:szCs w:val="30"/>
              </w:rPr>
              <w:t>基于智能语音识别与分析的情绪管理系统</w:t>
            </w:r>
          </w:p>
        </w:tc>
        <w:tc>
          <w:tcPr>
            <w:tcW w:w="379" w:type="pct"/>
            <w:vMerge w:val="restart"/>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19" w:hRule="atLeas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center"/>
          </w:tcPr>
          <w:p>
            <w:pPr>
              <w:spacing w:line="240" w:lineRule="auto"/>
              <w:rPr>
                <w:rFonts w:cs="Times New Roman"/>
                <w:b/>
                <w:sz w:val="28"/>
                <w:szCs w:val="28"/>
              </w:rPr>
            </w:pPr>
          </w:p>
        </w:tc>
        <w:tc>
          <w:tcPr>
            <w:tcW w:w="3258" w:type="pct"/>
            <w:tcBorders>
              <w:left w:val="nil"/>
              <w:right w:val="nil"/>
            </w:tcBorders>
            <w:noWrap w:val="0"/>
            <w:vAlign w:val="center"/>
          </w:tcPr>
          <w:p>
            <w:pPr>
              <w:spacing w:line="240" w:lineRule="auto"/>
              <w:rPr>
                <w:rFonts w:cs="Times New Roman"/>
                <w:b/>
                <w:sz w:val="30"/>
                <w:szCs w:val="30"/>
              </w:rPr>
            </w:pP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97" w:hRule="atLeas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center"/>
          </w:tcPr>
          <w:p>
            <w:pPr>
              <w:spacing w:line="240" w:lineRule="auto"/>
              <w:rPr>
                <w:rFonts w:eastAsia="楷体_GB2312" w:cs="Times New Roman"/>
                <w:kern w:val="2"/>
                <w:sz w:val="28"/>
                <w:szCs w:val="28"/>
              </w:rPr>
            </w:pPr>
            <w:r>
              <w:rPr>
                <w:rFonts w:cs="Times New Roman"/>
                <w:b/>
                <w:sz w:val="28"/>
                <w:szCs w:val="28"/>
              </w:rPr>
              <w:t>英文题目</w:t>
            </w:r>
          </w:p>
        </w:tc>
        <w:tc>
          <w:tcPr>
            <w:tcW w:w="3258" w:type="pct"/>
            <w:tcBorders>
              <w:left w:val="nil"/>
              <w:right w:val="nil"/>
            </w:tcBorders>
            <w:noWrap w:val="0"/>
            <w:vAlign w:val="center"/>
          </w:tcPr>
          <w:p>
            <w:pPr>
              <w:spacing w:line="240" w:lineRule="auto"/>
              <w:jc w:val="center"/>
              <w:rPr>
                <w:rFonts w:cs="Times New Roman"/>
                <w:b/>
                <w:sz w:val="30"/>
                <w:szCs w:val="30"/>
              </w:rPr>
            </w:pPr>
            <w:r>
              <w:rPr>
                <w:rFonts w:hint="eastAsia" w:eastAsia="宋体" w:cs="Times New Roman"/>
                <w:b/>
                <w:sz w:val="30"/>
                <w:szCs w:val="30"/>
              </w:rPr>
              <w:t xml:space="preserve">Emotion </w:t>
            </w:r>
            <w:r>
              <w:rPr>
                <w:rFonts w:hint="eastAsia" w:eastAsia="宋体" w:cs="Times New Roman"/>
                <w:b/>
                <w:sz w:val="30"/>
                <w:szCs w:val="30"/>
                <w:lang w:val="en-US" w:eastAsia="zh-CN"/>
              </w:rPr>
              <w:t>M</w:t>
            </w:r>
            <w:r>
              <w:rPr>
                <w:rFonts w:hint="eastAsia" w:eastAsia="宋体" w:cs="Times New Roman"/>
                <w:b/>
                <w:sz w:val="30"/>
                <w:szCs w:val="30"/>
              </w:rPr>
              <w:t xml:space="preserve">anagement </w:t>
            </w:r>
            <w:r>
              <w:rPr>
                <w:rFonts w:hint="eastAsia" w:eastAsia="宋体" w:cs="Times New Roman"/>
                <w:b/>
                <w:sz w:val="30"/>
                <w:szCs w:val="30"/>
                <w:lang w:val="en-US" w:eastAsia="zh-CN"/>
              </w:rPr>
              <w:t>S</w:t>
            </w:r>
            <w:r>
              <w:rPr>
                <w:rFonts w:hint="eastAsia" w:eastAsia="宋体" w:cs="Times New Roman"/>
                <w:b/>
                <w:sz w:val="30"/>
                <w:szCs w:val="30"/>
              </w:rPr>
              <w:t xml:space="preserve">ystem </w:t>
            </w:r>
            <w:r>
              <w:rPr>
                <w:rFonts w:hint="eastAsia" w:eastAsia="宋体" w:cs="Times New Roman"/>
                <w:b/>
                <w:sz w:val="30"/>
                <w:szCs w:val="30"/>
                <w:lang w:val="en-US" w:eastAsia="zh-CN"/>
              </w:rPr>
              <w:t>B</w:t>
            </w:r>
            <w:r>
              <w:rPr>
                <w:rFonts w:hint="eastAsia" w:eastAsia="宋体" w:cs="Times New Roman"/>
                <w:b/>
                <w:sz w:val="30"/>
                <w:szCs w:val="30"/>
              </w:rPr>
              <w:t>ased on</w:t>
            </w:r>
            <w:r>
              <w:rPr>
                <w:rFonts w:hint="eastAsia" w:cs="Times New Roman"/>
                <w:b/>
                <w:sz w:val="30"/>
                <w:szCs w:val="30"/>
              </w:rPr>
              <w:t xml:space="preserve"> </w:t>
            </w:r>
            <w:r>
              <w:rPr>
                <w:rFonts w:cs="Times New Roman"/>
                <w:b/>
                <w:sz w:val="30"/>
                <w:szCs w:val="30"/>
              </w:rPr>
              <w:t xml:space="preserve"> </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3" w:hRule="atLeas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bottom"/>
          </w:tcPr>
          <w:p>
            <w:pPr>
              <w:spacing w:line="240" w:lineRule="auto"/>
              <w:rPr>
                <w:rFonts w:cs="Times New Roman"/>
                <w:sz w:val="28"/>
                <w:szCs w:val="28"/>
              </w:rPr>
            </w:pPr>
          </w:p>
        </w:tc>
        <w:tc>
          <w:tcPr>
            <w:tcW w:w="3258" w:type="pct"/>
            <w:tcBorders>
              <w:left w:val="nil"/>
              <w:right w:val="nil"/>
            </w:tcBorders>
            <w:noWrap w:val="0"/>
            <w:vAlign w:val="center"/>
          </w:tcPr>
          <w:p>
            <w:pPr>
              <w:spacing w:line="240" w:lineRule="auto"/>
              <w:jc w:val="center"/>
              <w:rPr>
                <w:rFonts w:hint="eastAsia" w:eastAsia="宋体" w:cs="Times New Roman"/>
                <w:b/>
                <w:sz w:val="30"/>
                <w:szCs w:val="30"/>
                <w:lang w:val="en-US" w:eastAsia="zh-CN"/>
              </w:rPr>
            </w:pPr>
            <w:r>
              <w:rPr>
                <w:rFonts w:hint="eastAsia" w:eastAsia="宋体" w:cs="Times New Roman"/>
                <w:b/>
                <w:sz w:val="30"/>
                <w:szCs w:val="30"/>
                <w:lang w:val="en-US" w:eastAsia="zh-CN"/>
              </w:rPr>
              <w:t>I</w:t>
            </w:r>
            <w:r>
              <w:rPr>
                <w:rFonts w:hint="eastAsia" w:eastAsia="宋体" w:cs="Times New Roman"/>
                <w:b/>
                <w:sz w:val="30"/>
                <w:szCs w:val="30"/>
              </w:rPr>
              <w:t>nte</w:t>
            </w:r>
            <w:r>
              <w:rPr>
                <w:rFonts w:hint="eastAsia" w:eastAsia="宋体" w:cs="Times New Roman"/>
                <w:b/>
                <w:sz w:val="30"/>
                <w:szCs w:val="30"/>
                <w:highlight w:val="none"/>
              </w:rPr>
              <w:t xml:space="preserve">lligent </w:t>
            </w:r>
            <w:r>
              <w:rPr>
                <w:rFonts w:hint="eastAsia" w:eastAsia="宋体" w:cs="Times New Roman"/>
                <w:b/>
                <w:sz w:val="30"/>
                <w:szCs w:val="30"/>
                <w:highlight w:val="none"/>
                <w:lang w:val="en-US" w:eastAsia="zh-CN"/>
              </w:rPr>
              <w:t>S</w:t>
            </w:r>
            <w:r>
              <w:rPr>
                <w:rFonts w:hint="eastAsia" w:eastAsia="宋体" w:cs="Times New Roman"/>
                <w:b/>
                <w:sz w:val="30"/>
                <w:szCs w:val="30"/>
                <w:highlight w:val="none"/>
              </w:rPr>
              <w:t xml:space="preserve">peech </w:t>
            </w:r>
            <w:r>
              <w:rPr>
                <w:rFonts w:hint="eastAsia" w:eastAsia="宋体" w:cs="Times New Roman"/>
                <w:b/>
                <w:sz w:val="30"/>
                <w:szCs w:val="30"/>
                <w:highlight w:val="none"/>
                <w:lang w:val="en-US" w:eastAsia="zh-CN"/>
              </w:rPr>
              <w:t>R</w:t>
            </w:r>
            <w:r>
              <w:rPr>
                <w:rFonts w:hint="eastAsia" w:eastAsia="宋体" w:cs="Times New Roman"/>
                <w:b/>
                <w:sz w:val="30"/>
                <w:szCs w:val="30"/>
                <w:highlight w:val="none"/>
              </w:rPr>
              <w:t>ecognition and</w:t>
            </w:r>
            <w:r>
              <w:rPr>
                <w:rFonts w:hint="eastAsia" w:eastAsia="宋体" w:cs="Times New Roman"/>
                <w:b/>
                <w:sz w:val="30"/>
                <w:szCs w:val="30"/>
                <w:highlight w:val="none"/>
                <w:lang w:val="en-US" w:eastAsia="zh-CN"/>
              </w:rPr>
              <w:t xml:space="preserve"> </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3" w:hRule="atLeas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bottom"/>
          </w:tcPr>
          <w:p>
            <w:pPr>
              <w:spacing w:line="240" w:lineRule="auto"/>
              <w:rPr>
                <w:rFonts w:cs="Times New Roman"/>
                <w:sz w:val="28"/>
                <w:szCs w:val="28"/>
              </w:rPr>
            </w:pPr>
          </w:p>
        </w:tc>
        <w:tc>
          <w:tcPr>
            <w:tcW w:w="3258" w:type="pct"/>
            <w:tcBorders>
              <w:left w:val="nil"/>
              <w:right w:val="nil"/>
            </w:tcBorders>
            <w:noWrap w:val="0"/>
            <w:vAlign w:val="center"/>
          </w:tcPr>
          <w:p>
            <w:pPr>
              <w:spacing w:line="240" w:lineRule="auto"/>
              <w:jc w:val="center"/>
              <w:rPr>
                <w:rFonts w:hint="eastAsia" w:eastAsia="宋体" w:cs="Times New Roman"/>
                <w:b/>
                <w:sz w:val="30"/>
                <w:szCs w:val="30"/>
                <w:lang w:val="en-US" w:eastAsia="zh-CN"/>
              </w:rPr>
            </w:pPr>
            <w:r>
              <w:rPr>
                <w:rFonts w:hint="eastAsia" w:eastAsia="宋体" w:cs="Times New Roman"/>
                <w:b/>
                <w:sz w:val="30"/>
                <w:szCs w:val="30"/>
                <w:highlight w:val="none"/>
                <w:lang w:val="en-US" w:eastAsia="zh-CN"/>
              </w:rPr>
              <w:t>A</w:t>
            </w:r>
            <w:r>
              <w:rPr>
                <w:rFonts w:hint="eastAsia" w:eastAsia="宋体" w:cs="Times New Roman"/>
                <w:b/>
                <w:sz w:val="30"/>
                <w:szCs w:val="30"/>
                <w:highlight w:val="none"/>
              </w:rPr>
              <w:t>nalysis</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71" w:hRule="atLeas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bottom"/>
          </w:tcPr>
          <w:p>
            <w:pPr>
              <w:spacing w:line="240" w:lineRule="auto"/>
              <w:rPr>
                <w:rFonts w:cs="Times New Roman"/>
                <w:sz w:val="28"/>
                <w:szCs w:val="28"/>
              </w:rPr>
            </w:pPr>
            <w:r>
              <w:rPr>
                <w:rFonts w:cs="Times New Roman"/>
                <w:b/>
                <w:sz w:val="28"/>
                <w:szCs w:val="28"/>
              </w:rPr>
              <w:t>学院名称</w:t>
            </w:r>
          </w:p>
        </w:tc>
        <w:tc>
          <w:tcPr>
            <w:tcW w:w="3258" w:type="pct"/>
            <w:tcBorders>
              <w:left w:val="nil"/>
              <w:right w:val="nil"/>
            </w:tcBorders>
            <w:noWrap w:val="0"/>
            <w:vAlign w:val="center"/>
          </w:tcPr>
          <w:p>
            <w:pPr>
              <w:spacing w:line="240" w:lineRule="auto"/>
              <w:jc w:val="center"/>
              <w:rPr>
                <w:rFonts w:hint="default" w:eastAsia="宋体" w:cs="Times New Roman"/>
                <w:b/>
                <w:sz w:val="28"/>
                <w:szCs w:val="28"/>
                <w:lang w:val="en-US" w:eastAsia="zh-CN"/>
              </w:rPr>
            </w:pPr>
            <w:r>
              <w:rPr>
                <w:rFonts w:hint="eastAsia" w:cs="Times New Roman"/>
                <w:b/>
                <w:sz w:val="28"/>
                <w:szCs w:val="28"/>
                <w:highlight w:val="none"/>
              </w:rPr>
              <w:t>自动化学院</w:t>
            </w:r>
            <w:r>
              <w:rPr>
                <w:rFonts w:hint="eastAsia" w:cs="Times New Roman"/>
                <w:b/>
                <w:sz w:val="28"/>
                <w:szCs w:val="28"/>
                <w:highlight w:val="none"/>
                <w:lang w:val="en-US" w:eastAsia="zh-CN"/>
              </w:rPr>
              <w:t>/工业互联网学院</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exac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center"/>
          </w:tcPr>
          <w:p>
            <w:pPr>
              <w:spacing w:line="240" w:lineRule="auto"/>
              <w:ind w:left="138" w:hanging="138" w:hangingChars="49"/>
              <w:rPr>
                <w:rFonts w:eastAsia="楷体_GB2312" w:cs="Times New Roman"/>
                <w:kern w:val="2"/>
                <w:sz w:val="28"/>
                <w:szCs w:val="28"/>
              </w:rPr>
            </w:pPr>
            <w:r>
              <w:rPr>
                <w:rFonts w:cs="Times New Roman"/>
                <w:b/>
                <w:sz w:val="28"/>
                <w:szCs w:val="28"/>
              </w:rPr>
              <w:t>学生姓名</w:t>
            </w:r>
          </w:p>
        </w:tc>
        <w:tc>
          <w:tcPr>
            <w:tcW w:w="3258" w:type="pct"/>
            <w:tcBorders>
              <w:top w:val="nil"/>
              <w:left w:val="nil"/>
              <w:right w:val="nil"/>
            </w:tcBorders>
            <w:noWrap w:val="0"/>
            <w:vAlign w:val="center"/>
          </w:tcPr>
          <w:p>
            <w:pPr>
              <w:tabs>
                <w:tab w:val="left" w:pos="8049"/>
              </w:tabs>
              <w:spacing w:line="240" w:lineRule="auto"/>
              <w:jc w:val="center"/>
              <w:rPr>
                <w:rFonts w:hint="eastAsia" w:eastAsia="宋体" w:cs="Times New Roman"/>
                <w:b/>
                <w:sz w:val="28"/>
                <w:szCs w:val="28"/>
                <w:lang w:val="en-US" w:eastAsia="zh-CN"/>
              </w:rPr>
            </w:pPr>
            <w:r>
              <w:rPr>
                <w:rFonts w:hint="eastAsia" w:cs="Times New Roman"/>
                <w:b/>
                <w:sz w:val="28"/>
                <w:szCs w:val="28"/>
                <w:lang w:val="en-US" w:eastAsia="zh-CN"/>
              </w:rPr>
              <w:t>朱孝虎</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exac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center"/>
          </w:tcPr>
          <w:p>
            <w:pPr>
              <w:spacing w:line="240" w:lineRule="auto"/>
              <w:rPr>
                <w:rFonts w:eastAsia="楷体_GB2312" w:cs="Times New Roman"/>
                <w:b/>
                <w:kern w:val="2"/>
                <w:sz w:val="28"/>
                <w:szCs w:val="28"/>
              </w:rPr>
            </w:pPr>
            <w:r>
              <w:rPr>
                <w:rFonts w:cs="Times New Roman"/>
                <w:b/>
                <w:sz w:val="28"/>
                <w:szCs w:val="28"/>
              </w:rPr>
              <w:t>专    业</w:t>
            </w:r>
          </w:p>
        </w:tc>
        <w:tc>
          <w:tcPr>
            <w:tcW w:w="3258" w:type="pct"/>
            <w:tcBorders>
              <w:left w:val="nil"/>
              <w:right w:val="nil"/>
            </w:tcBorders>
            <w:noWrap w:val="0"/>
            <w:vAlign w:val="center"/>
          </w:tcPr>
          <w:p>
            <w:pPr>
              <w:tabs>
                <w:tab w:val="left" w:pos="8049"/>
              </w:tabs>
              <w:spacing w:line="240" w:lineRule="auto"/>
              <w:jc w:val="center"/>
              <w:rPr>
                <w:rFonts w:cs="Times New Roman"/>
                <w:b/>
                <w:sz w:val="28"/>
                <w:szCs w:val="28"/>
              </w:rPr>
            </w:pPr>
            <w:r>
              <w:rPr>
                <w:rFonts w:hint="eastAsia" w:cs="Times New Roman"/>
                <w:b/>
                <w:sz w:val="28"/>
                <w:szCs w:val="28"/>
              </w:rPr>
              <w:t>物联网工程</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exac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center"/>
          </w:tcPr>
          <w:p>
            <w:pPr>
              <w:spacing w:line="240" w:lineRule="auto"/>
              <w:rPr>
                <w:rFonts w:eastAsia="楷体_GB2312" w:cs="Times New Roman"/>
                <w:b/>
                <w:kern w:val="2"/>
                <w:sz w:val="28"/>
                <w:szCs w:val="28"/>
              </w:rPr>
            </w:pPr>
            <w:r>
              <w:rPr>
                <w:rFonts w:cs="Times New Roman"/>
                <w:b/>
                <w:sz w:val="28"/>
                <w:szCs w:val="28"/>
              </w:rPr>
              <w:t>班    级</w:t>
            </w:r>
          </w:p>
        </w:tc>
        <w:tc>
          <w:tcPr>
            <w:tcW w:w="3258" w:type="pct"/>
            <w:tcBorders>
              <w:left w:val="nil"/>
              <w:right w:val="nil"/>
            </w:tcBorders>
            <w:noWrap w:val="0"/>
            <w:vAlign w:val="center"/>
          </w:tcPr>
          <w:p>
            <w:pPr>
              <w:tabs>
                <w:tab w:val="left" w:pos="8049"/>
              </w:tabs>
              <w:spacing w:line="240" w:lineRule="auto"/>
              <w:jc w:val="center"/>
              <w:rPr>
                <w:rFonts w:hint="default" w:eastAsia="宋体" w:cs="Times New Roman"/>
                <w:b/>
                <w:sz w:val="28"/>
                <w:szCs w:val="28"/>
                <w:lang w:val="en-US" w:eastAsia="zh-CN"/>
              </w:rPr>
            </w:pPr>
            <w:r>
              <w:rPr>
                <w:rFonts w:hint="eastAsia" w:cs="Times New Roman"/>
                <w:b/>
                <w:sz w:val="28"/>
                <w:szCs w:val="28"/>
              </w:rPr>
              <w:t>08</w:t>
            </w:r>
            <w:r>
              <w:rPr>
                <w:rFonts w:cs="Times New Roman"/>
                <w:b/>
                <w:sz w:val="28"/>
                <w:szCs w:val="28"/>
              </w:rPr>
              <w:t>051</w:t>
            </w:r>
            <w:r>
              <w:rPr>
                <w:rFonts w:hint="eastAsia" w:cs="Times New Roman"/>
                <w:b/>
                <w:sz w:val="28"/>
                <w:szCs w:val="28"/>
                <w:lang w:val="en-US" w:eastAsia="zh-CN"/>
              </w:rPr>
              <w:t>7</w:t>
            </w:r>
            <w:r>
              <w:rPr>
                <w:rFonts w:hint="eastAsia" w:cs="Times New Roman"/>
                <w:b/>
                <w:sz w:val="28"/>
                <w:szCs w:val="28"/>
                <w:lang w:val="en-US" w:eastAsia="zh-CN"/>
              </w:rPr>
              <w:t>01</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exac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center"/>
          </w:tcPr>
          <w:p>
            <w:pPr>
              <w:spacing w:line="240" w:lineRule="auto"/>
              <w:rPr>
                <w:rFonts w:eastAsia="楷体_GB2312" w:cs="Times New Roman"/>
                <w:b/>
                <w:kern w:val="2"/>
                <w:sz w:val="28"/>
                <w:szCs w:val="28"/>
              </w:rPr>
            </w:pPr>
            <w:r>
              <w:rPr>
                <w:rFonts w:cs="Times New Roman"/>
                <w:b/>
                <w:sz w:val="28"/>
                <w:szCs w:val="28"/>
              </w:rPr>
              <w:t>学    号</w:t>
            </w:r>
          </w:p>
        </w:tc>
        <w:tc>
          <w:tcPr>
            <w:tcW w:w="3258" w:type="pct"/>
            <w:tcBorders>
              <w:left w:val="nil"/>
              <w:right w:val="nil"/>
            </w:tcBorders>
            <w:noWrap w:val="0"/>
            <w:vAlign w:val="center"/>
          </w:tcPr>
          <w:p>
            <w:pPr>
              <w:tabs>
                <w:tab w:val="left" w:pos="8049"/>
              </w:tabs>
              <w:spacing w:line="240" w:lineRule="auto"/>
              <w:jc w:val="center"/>
              <w:rPr>
                <w:rFonts w:hint="default" w:eastAsia="宋体" w:cs="Times New Roman"/>
                <w:b/>
                <w:sz w:val="28"/>
                <w:szCs w:val="28"/>
                <w:lang w:val="en-US" w:eastAsia="zh-CN"/>
              </w:rPr>
            </w:pPr>
            <w:r>
              <w:rPr>
                <w:rFonts w:cs="Times New Roman"/>
                <w:b/>
                <w:sz w:val="28"/>
                <w:szCs w:val="28"/>
              </w:rPr>
              <w:t>20</w:t>
            </w:r>
            <w:r>
              <w:rPr>
                <w:rFonts w:hint="eastAsia" w:cs="Times New Roman"/>
                <w:b/>
                <w:sz w:val="28"/>
                <w:szCs w:val="28"/>
                <w:lang w:val="en-US" w:eastAsia="zh-CN"/>
              </w:rPr>
              <w:t>1</w:t>
            </w:r>
            <w:r>
              <w:rPr>
                <w:rFonts w:hint="eastAsia" w:cs="Times New Roman"/>
                <w:b/>
                <w:sz w:val="28"/>
                <w:szCs w:val="28"/>
                <w:lang w:val="en-US" w:eastAsia="zh-CN"/>
              </w:rPr>
              <w:t>7212965</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exac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center"/>
          </w:tcPr>
          <w:p>
            <w:pPr>
              <w:tabs>
                <w:tab w:val="left" w:pos="8049"/>
              </w:tabs>
              <w:spacing w:line="240" w:lineRule="auto"/>
              <w:rPr>
                <w:rFonts w:eastAsia="楷体" w:cs="Times New Roman"/>
                <w:b/>
                <w:kern w:val="2"/>
                <w:sz w:val="28"/>
                <w:szCs w:val="28"/>
              </w:rPr>
            </w:pPr>
            <w:r>
              <w:rPr>
                <w:rFonts w:cs="Times New Roman"/>
                <w:b/>
                <w:sz w:val="28"/>
                <w:szCs w:val="28"/>
              </w:rPr>
              <w:t>指导教师</w:t>
            </w:r>
          </w:p>
        </w:tc>
        <w:tc>
          <w:tcPr>
            <w:tcW w:w="3258" w:type="pct"/>
            <w:tcBorders>
              <w:left w:val="nil"/>
              <w:right w:val="nil"/>
            </w:tcBorders>
            <w:noWrap w:val="0"/>
            <w:vAlign w:val="center"/>
          </w:tcPr>
          <w:p>
            <w:pPr>
              <w:tabs>
                <w:tab w:val="left" w:pos="8049"/>
              </w:tabs>
              <w:spacing w:line="240" w:lineRule="auto"/>
              <w:jc w:val="center"/>
              <w:rPr>
                <w:rFonts w:hint="eastAsia" w:eastAsia="宋体" w:cs="Times New Roman"/>
                <w:b/>
                <w:sz w:val="28"/>
                <w:szCs w:val="28"/>
                <w:lang w:val="en-US" w:eastAsia="zh-CN"/>
              </w:rPr>
            </w:pPr>
            <w:r>
              <w:rPr>
                <w:rFonts w:hint="eastAsia" w:cs="Times New Roman"/>
                <w:b/>
                <w:sz w:val="28"/>
                <w:szCs w:val="28"/>
                <w:highlight w:val="none"/>
                <w:lang w:val="en-US" w:eastAsia="zh-CN"/>
              </w:rPr>
              <w:t>邓钦元</w:t>
            </w:r>
            <w:r>
              <w:rPr>
                <w:rFonts w:cs="Times New Roman"/>
                <w:b/>
                <w:sz w:val="28"/>
                <w:szCs w:val="28"/>
                <w:highlight w:val="none"/>
              </w:rPr>
              <w:t xml:space="preserve"> </w:t>
            </w:r>
            <w:r>
              <w:rPr>
                <w:rFonts w:hint="eastAsia" w:cs="Times New Roman"/>
                <w:b/>
                <w:sz w:val="28"/>
                <w:szCs w:val="28"/>
                <w:highlight w:val="none"/>
                <w:lang w:val="en-US" w:eastAsia="zh-CN"/>
              </w:rPr>
              <w:t xml:space="preserve"> 讲师</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827" w:hRule="exact"/>
        </w:trPr>
        <w:tc>
          <w:tcPr>
            <w:tcW w:w="501" w:type="pct"/>
            <w:vMerge w:val="continue"/>
            <w:tcBorders>
              <w:top w:val="nil"/>
              <w:left w:val="nil"/>
              <w:bottom w:val="nil"/>
              <w:right w:val="nil"/>
            </w:tcBorders>
            <w:noWrap w:val="0"/>
            <w:vAlign w:val="bottom"/>
          </w:tcPr>
          <w:p>
            <w:pPr>
              <w:jc w:val="center"/>
              <w:rPr>
                <w:rFonts w:cs="Times New Roman"/>
              </w:rPr>
            </w:pPr>
          </w:p>
        </w:tc>
        <w:tc>
          <w:tcPr>
            <w:tcW w:w="862" w:type="pct"/>
            <w:tcBorders>
              <w:top w:val="nil"/>
              <w:left w:val="nil"/>
              <w:bottom w:val="nil"/>
              <w:right w:val="nil"/>
            </w:tcBorders>
            <w:noWrap w:val="0"/>
            <w:vAlign w:val="center"/>
          </w:tcPr>
          <w:p>
            <w:pPr>
              <w:tabs>
                <w:tab w:val="left" w:pos="8049"/>
              </w:tabs>
              <w:spacing w:line="240" w:lineRule="auto"/>
              <w:rPr>
                <w:rFonts w:cs="Times New Roman"/>
                <w:b/>
                <w:sz w:val="28"/>
                <w:szCs w:val="28"/>
              </w:rPr>
            </w:pPr>
            <w:r>
              <w:rPr>
                <w:rFonts w:cs="Times New Roman"/>
                <w:b/>
                <w:sz w:val="28"/>
                <w:szCs w:val="28"/>
              </w:rPr>
              <w:t>答 辩 组</w:t>
            </w:r>
          </w:p>
          <w:p>
            <w:pPr>
              <w:tabs>
                <w:tab w:val="left" w:pos="8049"/>
              </w:tabs>
              <w:spacing w:line="240" w:lineRule="auto"/>
              <w:rPr>
                <w:rFonts w:eastAsia="楷体" w:cs="Times New Roman"/>
                <w:b/>
                <w:kern w:val="2"/>
                <w:sz w:val="28"/>
                <w:szCs w:val="28"/>
              </w:rPr>
            </w:pPr>
            <w:r>
              <w:rPr>
                <w:rFonts w:cs="Times New Roman"/>
                <w:b/>
                <w:sz w:val="28"/>
                <w:szCs w:val="28"/>
              </w:rPr>
              <w:t>负 责 人</w:t>
            </w:r>
          </w:p>
        </w:tc>
        <w:tc>
          <w:tcPr>
            <w:tcW w:w="3258" w:type="pct"/>
            <w:tcBorders>
              <w:left w:val="nil"/>
              <w:right w:val="nil"/>
            </w:tcBorders>
            <w:noWrap w:val="0"/>
            <w:vAlign w:val="center"/>
          </w:tcPr>
          <w:p>
            <w:pPr>
              <w:tabs>
                <w:tab w:val="left" w:pos="8049"/>
              </w:tabs>
              <w:spacing w:line="240" w:lineRule="auto"/>
              <w:jc w:val="center"/>
              <w:rPr>
                <w:rFonts w:hint="default" w:eastAsia="宋体" w:cs="Times New Roman"/>
                <w:b/>
                <w:sz w:val="28"/>
                <w:szCs w:val="28"/>
                <w:lang w:val="en-US" w:eastAsia="zh-CN"/>
              </w:rPr>
            </w:pPr>
            <w:r>
              <w:rPr>
                <w:rFonts w:hint="eastAsia" w:cs="Times New Roman"/>
                <w:b/>
                <w:sz w:val="28"/>
                <w:szCs w:val="28"/>
                <w:lang w:val="en-US" w:eastAsia="zh-CN"/>
              </w:rPr>
              <w:t>张开碧  副教授</w:t>
            </w:r>
          </w:p>
        </w:tc>
        <w:tc>
          <w:tcPr>
            <w:tcW w:w="379" w:type="pct"/>
            <w:vMerge w:val="continue"/>
            <w:tcBorders>
              <w:top w:val="nil"/>
              <w:left w:val="nil"/>
              <w:bottom w:val="nil"/>
              <w:right w:val="nil"/>
            </w:tcBorders>
            <w:noWrap w:val="0"/>
            <w:vAlign w:val="top"/>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exact"/>
        </w:trPr>
        <w:tc>
          <w:tcPr>
            <w:tcW w:w="501" w:type="pct"/>
            <w:vMerge w:val="continue"/>
            <w:tcBorders>
              <w:top w:val="nil"/>
              <w:left w:val="nil"/>
              <w:bottom w:val="nil"/>
              <w:right w:val="nil"/>
            </w:tcBorders>
            <w:noWrap w:val="0"/>
            <w:vAlign w:val="bottom"/>
          </w:tcPr>
          <w:p>
            <w:pPr>
              <w:jc w:val="center"/>
              <w:rPr>
                <w:rFonts w:cs="Times New Roman"/>
              </w:rPr>
            </w:pPr>
          </w:p>
        </w:tc>
        <w:tc>
          <w:tcPr>
            <w:tcW w:w="4120" w:type="pct"/>
            <w:gridSpan w:val="2"/>
            <w:tcBorders>
              <w:top w:val="nil"/>
              <w:left w:val="nil"/>
              <w:bottom w:val="nil"/>
              <w:right w:val="nil"/>
            </w:tcBorders>
            <w:noWrap w:val="0"/>
            <w:vAlign w:val="center"/>
          </w:tcPr>
          <w:p>
            <w:pPr>
              <w:tabs>
                <w:tab w:val="left" w:pos="8049"/>
              </w:tabs>
              <w:jc w:val="center"/>
              <w:rPr>
                <w:rFonts w:eastAsia="楷体" w:cs="Times New Roman"/>
                <w:b/>
                <w:sz w:val="28"/>
              </w:rPr>
            </w:pPr>
          </w:p>
          <w:p>
            <w:pPr>
              <w:tabs>
                <w:tab w:val="left" w:pos="8049"/>
              </w:tabs>
              <w:jc w:val="center"/>
              <w:rPr>
                <w:rFonts w:eastAsia="楷体" w:cs="Times New Roman"/>
                <w:b/>
                <w:sz w:val="28"/>
              </w:rPr>
            </w:pPr>
          </w:p>
          <w:p>
            <w:pPr>
              <w:tabs>
                <w:tab w:val="left" w:pos="8049"/>
              </w:tabs>
              <w:jc w:val="center"/>
              <w:rPr>
                <w:rFonts w:eastAsia="楷体" w:cs="Times New Roman"/>
                <w:b/>
                <w:sz w:val="28"/>
              </w:rPr>
            </w:pPr>
          </w:p>
          <w:p>
            <w:pPr>
              <w:tabs>
                <w:tab w:val="left" w:pos="8049"/>
              </w:tabs>
              <w:jc w:val="center"/>
              <w:rPr>
                <w:rFonts w:eastAsia="楷体" w:cs="Times New Roman"/>
                <w:b/>
                <w:sz w:val="28"/>
              </w:rPr>
            </w:pPr>
          </w:p>
          <w:p>
            <w:pPr>
              <w:tabs>
                <w:tab w:val="left" w:pos="8049"/>
              </w:tabs>
              <w:jc w:val="center"/>
              <w:rPr>
                <w:rFonts w:eastAsia="楷体" w:cs="Times New Roman"/>
                <w:b/>
                <w:sz w:val="28"/>
              </w:rPr>
            </w:pPr>
          </w:p>
          <w:p>
            <w:pPr>
              <w:tabs>
                <w:tab w:val="left" w:pos="8049"/>
              </w:tabs>
              <w:jc w:val="center"/>
              <w:rPr>
                <w:rFonts w:eastAsia="楷体" w:cs="Times New Roman"/>
                <w:b/>
                <w:sz w:val="28"/>
              </w:rPr>
            </w:pPr>
          </w:p>
        </w:tc>
        <w:tc>
          <w:tcPr>
            <w:tcW w:w="379" w:type="pct"/>
            <w:vMerge w:val="continue"/>
            <w:tcBorders>
              <w:top w:val="nil"/>
              <w:left w:val="nil"/>
              <w:bottom w:val="nil"/>
              <w:right w:val="nil"/>
            </w:tcBorders>
            <w:noWrap w:val="0"/>
            <w:vAlign w:val="top"/>
          </w:tcPr>
          <w:p>
            <w:pPr>
              <w:rPr>
                <w:rFonts w:cs="Times New Roman"/>
              </w:rPr>
            </w:pPr>
          </w:p>
        </w:tc>
      </w:tr>
    </w:tbl>
    <w:p>
      <w:pPr>
        <w:tabs>
          <w:tab w:val="left" w:pos="8049"/>
        </w:tabs>
        <w:ind w:right="437" w:rightChars="182"/>
        <w:jc w:val="both"/>
        <w:rPr>
          <w:rFonts w:cs="Times New Roman"/>
          <w:b/>
        </w:rPr>
      </w:pPr>
    </w:p>
    <w:p>
      <w:pPr>
        <w:tabs>
          <w:tab w:val="left" w:pos="8049"/>
        </w:tabs>
        <w:ind w:right="437" w:rightChars="182" w:firstLine="482"/>
        <w:jc w:val="center"/>
        <w:rPr>
          <w:rFonts w:cs="Times New Roman"/>
          <w:b/>
          <w:sz w:val="28"/>
          <w:szCs w:val="28"/>
        </w:rPr>
      </w:pPr>
      <w:r>
        <w:rPr>
          <w:rFonts w:hint="eastAsia" w:cs="Times New Roman"/>
          <w:b/>
          <w:sz w:val="28"/>
          <w:szCs w:val="28"/>
        </w:rPr>
        <w:t>20</w:t>
      </w:r>
      <w:r>
        <w:rPr>
          <w:rFonts w:cs="Times New Roman"/>
          <w:b/>
          <w:sz w:val="28"/>
          <w:szCs w:val="28"/>
        </w:rPr>
        <w:t>2</w:t>
      </w:r>
      <w:r>
        <w:rPr>
          <w:rFonts w:hint="eastAsia" w:cs="Times New Roman"/>
          <w:b/>
          <w:sz w:val="28"/>
          <w:szCs w:val="28"/>
          <w:lang w:val="en-US" w:eastAsia="zh-CN"/>
        </w:rPr>
        <w:t>1</w:t>
      </w:r>
      <w:r>
        <w:rPr>
          <w:rFonts w:cs="Times New Roman"/>
          <w:b/>
          <w:sz w:val="28"/>
          <w:szCs w:val="28"/>
        </w:rPr>
        <w:t>年</w:t>
      </w:r>
      <w:r>
        <w:rPr>
          <w:rFonts w:hint="eastAsia" w:cs="Times New Roman"/>
          <w:b/>
          <w:sz w:val="28"/>
          <w:szCs w:val="28"/>
          <w:lang w:val="en-US" w:eastAsia="zh-CN"/>
        </w:rPr>
        <w:t>6</w:t>
      </w:r>
      <w:r>
        <w:rPr>
          <w:rFonts w:cs="Times New Roman"/>
          <w:b/>
          <w:sz w:val="28"/>
          <w:szCs w:val="28"/>
        </w:rPr>
        <w:t>月</w:t>
      </w:r>
    </w:p>
    <w:p>
      <w:pPr>
        <w:tabs>
          <w:tab w:val="left" w:pos="8049"/>
        </w:tabs>
        <w:ind w:right="437" w:rightChars="182" w:firstLine="482"/>
        <w:jc w:val="center"/>
        <w:rPr>
          <w:rFonts w:cs="Times New Roman"/>
          <w:b/>
          <w:sz w:val="28"/>
          <w:szCs w:val="28"/>
        </w:rPr>
      </w:pPr>
      <w:r>
        <w:rPr>
          <w:rFonts w:cs="Times New Roman"/>
          <w:b/>
          <w:sz w:val="28"/>
          <w:szCs w:val="28"/>
        </w:rPr>
        <w:t>重庆邮电大学教务处制</w:t>
      </w:r>
    </w:p>
    <w:p>
      <w:pPr>
        <w:tabs>
          <w:tab w:val="left" w:pos="8049"/>
        </w:tabs>
        <w:ind w:right="437" w:rightChars="182" w:firstLine="482"/>
        <w:jc w:val="center"/>
        <w:rPr>
          <w:rFonts w:eastAsia="黑体" w:cs="Times New Roman"/>
          <w:sz w:val="36"/>
          <w:szCs w:val="44"/>
        </w:rPr>
      </w:pPr>
      <w:r>
        <w:rPr>
          <w:rFonts w:cs="Times New Roman"/>
          <w:b/>
        </w:rPr>
        <w:br w:type="page"/>
      </w:r>
      <w:r>
        <w:rPr>
          <w:rFonts w:hint="eastAsia" w:eastAsia="黑体" w:cs="Times New Roman"/>
          <w:sz w:val="36"/>
          <w:szCs w:val="44"/>
          <w:u w:val="single"/>
        </w:rPr>
        <w:t>自动化学院</w:t>
      </w:r>
      <w:r>
        <w:rPr>
          <w:rFonts w:hint="eastAsia" w:eastAsia="黑体" w:cs="Times New Roman"/>
          <w:sz w:val="36"/>
          <w:szCs w:val="44"/>
          <w:u w:val="single"/>
          <w:lang w:val="en-US" w:eastAsia="zh-CN"/>
        </w:rPr>
        <w:t>/工业互联网学院</w:t>
      </w:r>
      <w:r>
        <w:rPr>
          <w:rFonts w:eastAsia="黑体" w:cs="Times New Roman"/>
          <w:sz w:val="36"/>
          <w:szCs w:val="44"/>
        </w:rPr>
        <w:t>本科毕业设计(论文)诚信承诺书</w:t>
      </w:r>
    </w:p>
    <w:p>
      <w:pPr>
        <w:ind w:firstLine="480" w:firstLineChars="200"/>
        <w:rPr>
          <w:rFonts w:cs="Times New Roman"/>
          <w:szCs w:val="28"/>
        </w:rPr>
      </w:pPr>
    </w:p>
    <w:p>
      <w:pPr>
        <w:ind w:firstLine="480" w:firstLineChars="200"/>
        <w:rPr>
          <w:rFonts w:hint="eastAsia" w:cs="Times New Roman"/>
          <w:szCs w:val="28"/>
        </w:rPr>
      </w:pPr>
      <w:r>
        <w:rPr>
          <w:rFonts w:cs="Times New Roman"/>
          <w:szCs w:val="28"/>
        </w:rPr>
        <w:t>本人郑重承诺：</w:t>
      </w:r>
    </w:p>
    <w:p>
      <w:pPr>
        <w:ind w:firstLine="480" w:firstLineChars="200"/>
        <w:rPr>
          <w:rFonts w:cs="Times New Roman"/>
          <w:szCs w:val="28"/>
        </w:rPr>
      </w:pPr>
      <w:r>
        <w:rPr>
          <w:rFonts w:cs="Times New Roman"/>
          <w:szCs w:val="28"/>
        </w:rPr>
        <w:t>我向学院呈交的论文《</w:t>
      </w:r>
      <w:r>
        <w:rPr>
          <w:rFonts w:eastAsia="宋体" w:cs="Times New Roman"/>
          <w:szCs w:val="28"/>
        </w:rPr>
        <w:t>基于智能语音识别与分析的情绪管理系统</w:t>
      </w:r>
      <w:r>
        <w:rPr>
          <w:rFonts w:cs="Times New Roman"/>
          <w:szCs w:val="28"/>
        </w:rPr>
        <w:t>》，是本人在指导教师的指导下，独立进行研究工作所取得的成果。除文中已经注明引用的内容外，本论文不含任何其他个人或集体已经发表或撰写过的作品成果。对本文的研究做出重要贡献的个人和集体，均已在文中以明确方式标明并致谢。本人完全意识到本声明的法律结果由本人承担。</w:t>
      </w:r>
    </w:p>
    <w:p>
      <w:pPr>
        <w:jc w:val="center"/>
        <w:rPr>
          <w:rFonts w:cs="Times New Roman"/>
          <w:szCs w:val="28"/>
        </w:rPr>
      </w:pPr>
    </w:p>
    <w:p>
      <w:pPr>
        <w:jc w:val="center"/>
        <w:rPr>
          <w:rFonts w:cs="Times New Roman"/>
          <w:szCs w:val="28"/>
        </w:rPr>
      </w:pPr>
    </w:p>
    <w:p>
      <w:pPr>
        <w:jc w:val="center"/>
        <w:rPr>
          <w:rFonts w:cs="Times New Roman"/>
          <w:szCs w:val="28"/>
        </w:rPr>
      </w:pPr>
    </w:p>
    <w:p>
      <w:pPr>
        <w:jc w:val="center"/>
        <w:rPr>
          <w:rFonts w:cs="Times New Roman"/>
          <w:szCs w:val="28"/>
        </w:rPr>
      </w:pPr>
      <w:r>
        <w:rPr>
          <w:rFonts w:cs="Times New Roman"/>
          <w:szCs w:val="28"/>
        </w:rPr>
        <w:t xml:space="preserve">             年级                  </w:t>
      </w:r>
    </w:p>
    <w:p>
      <w:pPr>
        <w:jc w:val="center"/>
        <w:rPr>
          <w:rFonts w:cs="Times New Roman"/>
          <w:szCs w:val="28"/>
        </w:rPr>
      </w:pPr>
      <w:r>
        <w:rPr>
          <w:rFonts w:cs="Times New Roman"/>
          <w:szCs w:val="28"/>
        </w:rPr>
        <w:t xml:space="preserve">             专业                  </w:t>
      </w:r>
    </w:p>
    <w:p>
      <w:pPr>
        <w:jc w:val="center"/>
        <w:rPr>
          <w:rFonts w:cs="Times New Roman"/>
          <w:szCs w:val="28"/>
        </w:rPr>
      </w:pPr>
      <w:r>
        <w:rPr>
          <w:rFonts w:cs="Times New Roman"/>
          <w:szCs w:val="28"/>
        </w:rPr>
        <w:t xml:space="preserve">             班级                  </w:t>
      </w:r>
    </w:p>
    <w:p>
      <w:pPr>
        <w:jc w:val="center"/>
        <w:rPr>
          <w:rFonts w:cs="Times New Roman"/>
          <w:szCs w:val="28"/>
        </w:rPr>
      </w:pPr>
      <w:r>
        <w:rPr>
          <w:rFonts w:cs="Times New Roman"/>
          <w:szCs w:val="28"/>
        </w:rPr>
        <w:t xml:space="preserve">       承诺人签名                  </w:t>
      </w:r>
    </w:p>
    <w:p>
      <w:pPr>
        <w:jc w:val="center"/>
        <w:rPr>
          <w:rFonts w:cs="Times New Roman"/>
          <w:szCs w:val="28"/>
        </w:rPr>
      </w:pPr>
      <w:r>
        <w:rPr>
          <w:rFonts w:cs="Times New Roman"/>
          <w:szCs w:val="28"/>
        </w:rPr>
        <w:t xml:space="preserve">                                    年     月      日</w:t>
      </w:r>
    </w:p>
    <w:p>
      <w:pPr>
        <w:spacing w:line="300" w:lineRule="exact"/>
        <w:ind w:firstLine="480"/>
        <w:jc w:val="center"/>
        <w:rPr>
          <w:rFonts w:cs="Times New Roman"/>
        </w:rPr>
      </w:pPr>
    </w:p>
    <w:p>
      <w:pPr>
        <w:spacing w:line="300" w:lineRule="exact"/>
        <w:ind w:firstLine="480"/>
        <w:jc w:val="center"/>
        <w:rPr>
          <w:rFonts w:cs="Times New Roman"/>
        </w:rPr>
        <w:sectPr>
          <w:headerReference r:id="rId7" w:type="first"/>
          <w:footerReference r:id="rId10" w:type="first"/>
          <w:headerReference r:id="rId5" w:type="default"/>
          <w:footerReference r:id="rId8" w:type="default"/>
          <w:headerReference r:id="rId6" w:type="even"/>
          <w:footerReference r:id="rId9" w:type="even"/>
          <w:endnotePr>
            <w:numFmt w:val="decimal"/>
          </w:endnotePr>
          <w:type w:val="continuous"/>
          <w:pgSz w:w="11906" w:h="16838"/>
          <w:pgMar w:top="1701" w:right="1418" w:bottom="1418" w:left="1418" w:header="907" w:footer="851" w:gutter="567"/>
          <w:cols w:space="720" w:num="1"/>
          <w:docGrid w:linePitch="403" w:charSpace="-819"/>
        </w:sectPr>
      </w:pPr>
    </w:p>
    <w:p>
      <w:pPr>
        <w:spacing w:after="360" w:line="500" w:lineRule="exact"/>
        <w:ind w:firstLine="720"/>
        <w:jc w:val="center"/>
        <w:rPr>
          <w:rFonts w:eastAsia="黑体" w:cs="Times New Roman"/>
          <w:sz w:val="36"/>
          <w:szCs w:val="44"/>
        </w:rPr>
      </w:pPr>
      <w:r>
        <w:rPr>
          <w:rFonts w:hint="eastAsia" w:eastAsia="黑体" w:cs="Times New Roman"/>
          <w:sz w:val="36"/>
          <w:szCs w:val="44"/>
        </w:rPr>
        <w:t>学位论文版权使用授权书</w:t>
      </w:r>
    </w:p>
    <w:p>
      <w:pPr>
        <w:spacing w:line="480" w:lineRule="exact"/>
        <w:ind w:firstLine="480"/>
        <w:rPr>
          <w:rFonts w:cs="Times New Roman"/>
          <w:szCs w:val="28"/>
        </w:rPr>
      </w:pPr>
      <w:r>
        <w:rPr>
          <w:rFonts w:hint="eastAsia" w:cs="Times New Roman"/>
          <w:szCs w:val="28"/>
        </w:rPr>
        <w:t>本人完全了解</w:t>
      </w:r>
      <w:r>
        <w:rPr>
          <w:rFonts w:hint="eastAsia" w:cs="Times New Roman"/>
          <w:szCs w:val="28"/>
          <w:u w:val="single"/>
        </w:rPr>
        <w:t>重庆邮电大学</w:t>
      </w:r>
      <w:r>
        <w:rPr>
          <w:rFonts w:hint="eastAsia" w:cs="Times New Roman"/>
          <w:szCs w:val="28"/>
        </w:rPr>
        <w:t>有权保留、使用学位论文纸质版和电子版的规定，即学校有权向国家有关部门或机构送交论文，允许论文被查阅和借阅等。本人授权</w:t>
      </w:r>
      <w:r>
        <w:rPr>
          <w:rFonts w:hint="eastAsia" w:cs="Times New Roman"/>
          <w:szCs w:val="28"/>
          <w:u w:val="single"/>
        </w:rPr>
        <w:t>重庆邮电大学</w:t>
      </w:r>
      <w:r>
        <w:rPr>
          <w:rFonts w:hint="eastAsia" w:cs="Times New Roman"/>
          <w:szCs w:val="28"/>
        </w:rPr>
        <w:t>可以公布本学位论文的全部或部分内容，可编入有关数据库或信息系统进行检索、分析或评价，可以采用影印、缩印、扫描或拷贝等复制手段保存、汇编本学位论文。</w:t>
      </w:r>
    </w:p>
    <w:p>
      <w:pPr>
        <w:spacing w:line="480" w:lineRule="exact"/>
        <w:ind w:firstLine="480"/>
        <w:rPr>
          <w:rFonts w:cs="Times New Roman"/>
          <w:szCs w:val="28"/>
        </w:rPr>
      </w:pPr>
      <w:r>
        <w:rPr>
          <w:rFonts w:hint="eastAsia" w:cs="Times New Roman"/>
          <w:szCs w:val="28"/>
        </w:rPr>
        <w:t>（注：保密的学位论文在解密后适用本授权书。）</w:t>
      </w:r>
    </w:p>
    <w:p>
      <w:pPr>
        <w:spacing w:line="480" w:lineRule="exact"/>
        <w:ind w:firstLine="480"/>
        <w:rPr>
          <w:rFonts w:cs="Times New Roman"/>
          <w:szCs w:val="28"/>
        </w:rPr>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9"/>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359" w:type="dxa"/>
            <w:tcBorders>
              <w:top w:val="nil"/>
              <w:left w:val="nil"/>
              <w:bottom w:val="nil"/>
              <w:right w:val="nil"/>
            </w:tcBorders>
            <w:noWrap w:val="0"/>
            <w:vAlign w:val="top"/>
          </w:tcPr>
          <w:p>
            <w:pPr>
              <w:tabs>
                <w:tab w:val="right" w:leader="dot" w:pos="8436"/>
              </w:tabs>
              <w:spacing w:line="500" w:lineRule="exact"/>
              <w:ind w:firstLine="480"/>
              <w:rPr>
                <w:rFonts w:cs="Times New Roman"/>
                <w:bCs/>
                <w:kern w:val="2"/>
                <w:sz w:val="28"/>
                <w:szCs w:val="28"/>
                <w:lang/>
              </w:rPr>
            </w:pPr>
            <w:r>
              <w:rPr>
                <w:rFonts w:hint="eastAsia" w:cs="Times New Roman"/>
                <w:bCs/>
                <w:kern w:val="2"/>
                <w:szCs w:val="28"/>
                <w:lang/>
              </w:rPr>
              <w:t>学生签名：</w:t>
            </w:r>
          </w:p>
        </w:tc>
        <w:tc>
          <w:tcPr>
            <w:tcW w:w="4360" w:type="dxa"/>
            <w:tcBorders>
              <w:top w:val="nil"/>
              <w:left w:val="nil"/>
              <w:bottom w:val="nil"/>
              <w:right w:val="nil"/>
            </w:tcBorders>
            <w:noWrap w:val="0"/>
            <w:vAlign w:val="top"/>
          </w:tcPr>
          <w:p>
            <w:pPr>
              <w:tabs>
                <w:tab w:val="right" w:leader="dot" w:pos="8436"/>
              </w:tabs>
              <w:spacing w:line="500" w:lineRule="exact"/>
              <w:ind w:firstLine="480"/>
              <w:rPr>
                <w:rFonts w:cs="Times New Roman"/>
                <w:bCs/>
                <w:kern w:val="2"/>
                <w:sz w:val="28"/>
                <w:szCs w:val="28"/>
                <w:lang/>
              </w:rPr>
            </w:pPr>
            <w:r>
              <w:rPr>
                <w:rFonts w:hint="eastAsia" w:cs="Times New Roman"/>
                <w:bCs/>
                <w:kern w:val="2"/>
                <w:szCs w:val="28"/>
                <w:lang/>
              </w:rPr>
              <w:t>指导老师签名：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359" w:type="dxa"/>
            <w:tcBorders>
              <w:top w:val="nil"/>
              <w:left w:val="nil"/>
              <w:bottom w:val="nil"/>
              <w:right w:val="nil"/>
            </w:tcBorders>
            <w:noWrap w:val="0"/>
            <w:vAlign w:val="top"/>
          </w:tcPr>
          <w:p>
            <w:pPr>
              <w:tabs>
                <w:tab w:val="right" w:leader="dot" w:pos="8436"/>
              </w:tabs>
              <w:spacing w:line="500" w:lineRule="exact"/>
              <w:ind w:firstLine="480"/>
              <w:rPr>
                <w:rFonts w:cs="Times New Roman"/>
                <w:bCs/>
                <w:kern w:val="2"/>
                <w:szCs w:val="28"/>
                <w:lang/>
              </w:rPr>
            </w:pPr>
            <w:r>
              <w:rPr>
                <w:rFonts w:hint="eastAsia" w:cs="Times New Roman"/>
                <w:bCs/>
                <w:kern w:val="2"/>
                <w:szCs w:val="28"/>
                <w:lang/>
              </w:rPr>
              <w:t>日期：</w:t>
            </w:r>
            <w:r>
              <w:rPr>
                <w:rFonts w:cs="Times New Roman"/>
                <w:szCs w:val="28"/>
              </w:rPr>
              <w:t xml:space="preserve">       年     月      日</w:t>
            </w:r>
          </w:p>
        </w:tc>
        <w:tc>
          <w:tcPr>
            <w:tcW w:w="4360" w:type="dxa"/>
            <w:tcBorders>
              <w:top w:val="nil"/>
              <w:left w:val="nil"/>
              <w:bottom w:val="nil"/>
              <w:right w:val="nil"/>
            </w:tcBorders>
            <w:noWrap w:val="0"/>
            <w:vAlign w:val="top"/>
          </w:tcPr>
          <w:p>
            <w:pPr>
              <w:tabs>
                <w:tab w:val="right" w:leader="dot" w:pos="8436"/>
              </w:tabs>
              <w:spacing w:line="500" w:lineRule="exact"/>
              <w:ind w:firstLine="480"/>
              <w:rPr>
                <w:rFonts w:cs="Times New Roman"/>
                <w:bCs/>
                <w:kern w:val="2"/>
                <w:szCs w:val="28"/>
                <w:lang/>
              </w:rPr>
            </w:pPr>
            <w:r>
              <w:rPr>
                <w:rFonts w:hint="eastAsia" w:cs="Times New Roman"/>
                <w:bCs/>
                <w:kern w:val="2"/>
                <w:lang/>
              </w:rPr>
              <w:t>日期：</w:t>
            </w:r>
            <w:r>
              <w:rPr>
                <w:rFonts w:cs="Times New Roman"/>
                <w:szCs w:val="28"/>
              </w:rPr>
              <w:t xml:space="preserve">       年     月      日</w:t>
            </w:r>
          </w:p>
        </w:tc>
      </w:tr>
    </w:tbl>
    <w:p>
      <w:pPr>
        <w:spacing w:line="300" w:lineRule="exact"/>
        <w:ind w:firstLine="474"/>
        <w:jc w:val="center"/>
        <w:rPr>
          <w:rFonts w:cs="Times New Roman"/>
          <w:b/>
        </w:rPr>
        <w:sectPr>
          <w:headerReference r:id="rId11" w:type="first"/>
          <w:footerReference r:id="rId12" w:type="default"/>
          <w:type w:val="continuous"/>
          <w:pgSz w:w="11906" w:h="16838"/>
          <w:pgMar w:top="1701" w:right="1418" w:bottom="1418" w:left="1418" w:header="907" w:footer="851" w:gutter="567"/>
          <w:cols w:space="720" w:num="1"/>
          <w:docGrid w:linePitch="403" w:charSpace="-819"/>
        </w:sectPr>
      </w:pPr>
    </w:p>
    <w:bookmarkEnd w:id="0"/>
    <w:p>
      <w:pPr>
        <w:spacing w:before="340" w:after="330"/>
        <w:jc w:val="center"/>
        <w:rPr>
          <w:rFonts w:eastAsia="黑体" w:cs="Times New Roman"/>
          <w:sz w:val="32"/>
          <w:szCs w:val="32"/>
        </w:rPr>
      </w:pPr>
      <w:bookmarkStart w:id="1" w:name="_Toc410055675"/>
      <w:bookmarkStart w:id="2" w:name="_Toc409955454"/>
      <w:bookmarkStart w:id="3" w:name="_Toc323320650"/>
      <w:bookmarkStart w:id="4" w:name="_Toc325546475"/>
      <w:bookmarkStart w:id="5" w:name="_Toc410052828"/>
      <w:bookmarkStart w:id="6" w:name="_Toc397870937"/>
      <w:bookmarkStart w:id="7" w:name="_Toc400786694"/>
      <w:bookmarkStart w:id="8" w:name="_Toc320015431"/>
      <w:bookmarkStart w:id="9" w:name="OLE_LINK8"/>
      <w:bookmarkStart w:id="10" w:name="OLE_LINK4"/>
      <w:r>
        <w:rPr>
          <w:rFonts w:eastAsia="黑体" w:cs="Times New Roman"/>
          <w:sz w:val="32"/>
          <w:szCs w:val="32"/>
        </w:rPr>
        <w:t>摘要</w:t>
      </w:r>
      <w:bookmarkEnd w:id="1"/>
      <w:bookmarkEnd w:id="2"/>
      <w:bookmarkEnd w:id="3"/>
      <w:bookmarkEnd w:id="4"/>
      <w:bookmarkEnd w:id="5"/>
      <w:bookmarkEnd w:id="6"/>
      <w:bookmarkEnd w:id="7"/>
      <w:bookmarkEnd w:id="8"/>
    </w:p>
    <w:p>
      <w:pPr>
        <w:ind w:firstLine="472"/>
        <w:rPr>
          <w:rFonts w:hint="eastAsia" w:eastAsia="宋体" w:cs="Times New Roman"/>
        </w:rPr>
      </w:pPr>
      <w:r>
        <w:rPr>
          <w:rFonts w:hint="eastAsia" w:eastAsia="宋体" w:cs="Times New Roman"/>
        </w:rPr>
        <w:t>话语作为人们交流表达最直接的方式，其中蕴藏了大量的信息，能体现出你实时情感，当前任务情况以及未来</w:t>
      </w:r>
      <w:r>
        <w:rPr>
          <w:rFonts w:hint="eastAsia" w:eastAsia="宋体" w:cs="Times New Roman"/>
          <w:lang w:val="en-US" w:eastAsia="zh-CN"/>
        </w:rPr>
        <w:t>要做</w:t>
      </w:r>
      <w:r>
        <w:rPr>
          <w:rFonts w:hint="eastAsia" w:eastAsia="宋体" w:cs="Times New Roman"/>
        </w:rPr>
        <w:t>的事等等</w:t>
      </w:r>
      <w:r>
        <w:rPr>
          <w:rFonts w:hint="eastAsia" w:eastAsia="宋体" w:cs="Times New Roman"/>
          <w:lang w:eastAsia="zh-CN"/>
        </w:rPr>
        <w:t>。</w:t>
      </w:r>
      <w:r>
        <w:rPr>
          <w:rFonts w:hint="eastAsia" w:eastAsia="宋体" w:cs="Times New Roman"/>
        </w:rPr>
        <w:t>当前社会上流通的只有功能单一的录音机，只能单机的进行语音的收集和简单的存储，并没有</w:t>
      </w:r>
      <w:r>
        <w:rPr>
          <w:rFonts w:hint="eastAsia" w:eastAsia="宋体" w:cs="Times New Roman"/>
          <w:lang w:val="en-US" w:eastAsia="zh-CN"/>
        </w:rPr>
        <w:t>一个能对</w:t>
      </w:r>
      <w:r>
        <w:rPr>
          <w:rFonts w:hint="eastAsia" w:eastAsia="宋体" w:cs="Times New Roman"/>
        </w:rPr>
        <w:t>这些数据进行合理的存储和分析并得到有价值东西</w:t>
      </w:r>
      <w:r>
        <w:rPr>
          <w:rFonts w:hint="eastAsia" w:eastAsia="宋体" w:cs="Times New Roman"/>
          <w:lang w:val="en-US" w:eastAsia="zh-CN"/>
        </w:rPr>
        <w:t>的系统。</w:t>
      </w:r>
      <w:r>
        <w:rPr>
          <w:rFonts w:hint="eastAsia" w:eastAsia="宋体" w:cs="Times New Roman"/>
        </w:rPr>
        <w:t>如果能把这些数据收集起来并做好相应的分析，既能增强对自己的了解，也能</w:t>
      </w:r>
      <w:r>
        <w:rPr>
          <w:rFonts w:hint="eastAsia" w:eastAsia="宋体" w:cs="Times New Roman"/>
          <w:lang w:val="en-US" w:eastAsia="zh-CN"/>
        </w:rPr>
        <w:t>对未来</w:t>
      </w:r>
      <w:r>
        <w:rPr>
          <w:rFonts w:hint="eastAsia" w:eastAsia="宋体" w:cs="Times New Roman"/>
        </w:rPr>
        <w:t>做</w:t>
      </w:r>
      <w:r>
        <w:rPr>
          <w:rFonts w:hint="eastAsia" w:eastAsia="宋体" w:cs="Times New Roman"/>
          <w:lang w:val="en-US" w:eastAsia="zh-CN"/>
        </w:rPr>
        <w:t>出</w:t>
      </w:r>
      <w:r>
        <w:rPr>
          <w:rFonts w:hint="eastAsia" w:eastAsia="宋体" w:cs="Times New Roman"/>
        </w:rPr>
        <w:t>更好的选择。同时这个</w:t>
      </w:r>
      <w:r>
        <w:rPr>
          <w:rFonts w:hint="eastAsia" w:eastAsia="宋体" w:cs="Times New Roman"/>
          <w:lang w:val="en-US" w:eastAsia="zh-CN"/>
        </w:rPr>
        <w:t>系统</w:t>
      </w:r>
      <w:r>
        <w:rPr>
          <w:rFonts w:hint="eastAsia" w:eastAsia="宋体" w:cs="Times New Roman"/>
        </w:rPr>
        <w:t>也算是</w:t>
      </w:r>
      <w:r>
        <w:rPr>
          <w:rFonts w:hint="eastAsia" w:eastAsia="宋体" w:cs="Times New Roman"/>
          <w:lang w:val="en-US" w:eastAsia="zh-CN"/>
        </w:rPr>
        <w:t>在收集</w:t>
      </w:r>
      <w:r>
        <w:rPr>
          <w:rFonts w:hint="eastAsia" w:eastAsia="宋体" w:cs="Times New Roman"/>
        </w:rPr>
        <w:t>分析记录数据做出的尝试</w:t>
      </w:r>
      <w:r>
        <w:rPr>
          <w:rFonts w:hint="eastAsia" w:eastAsia="宋体" w:cs="Times New Roman"/>
          <w:lang w:eastAsia="zh-CN"/>
        </w:rPr>
        <w:t>，</w:t>
      </w:r>
      <w:r>
        <w:rPr>
          <w:rFonts w:hint="eastAsia" w:eastAsia="宋体" w:cs="Times New Roman"/>
          <w:lang w:val="en-US" w:eastAsia="zh-CN"/>
        </w:rPr>
        <w:t>为了收集随时随地产生的语音信息，就需要建立一个高效，准确的语音分析系统</w:t>
      </w:r>
      <w:r>
        <w:rPr>
          <w:rFonts w:hint="eastAsia" w:eastAsia="宋体" w:cs="Times New Roman"/>
        </w:rPr>
        <w:t>。</w:t>
      </w:r>
    </w:p>
    <w:p>
      <w:pPr>
        <w:ind w:firstLine="472"/>
        <w:rPr>
          <w:rFonts w:hint="default" w:eastAsia="宋体" w:cs="Times New Roman"/>
          <w:lang w:val="en-US" w:eastAsia="zh-CN"/>
        </w:rPr>
      </w:pPr>
      <w:r>
        <w:rPr>
          <w:rFonts w:hint="eastAsia" w:eastAsia="宋体" w:cs="Times New Roman"/>
          <w:lang w:val="en-US" w:eastAsia="zh-CN"/>
        </w:rPr>
        <w:t>本系统主要实现的功能是：能对用户的语音数据进行采集，并采用一定的方式方法分析语音数据得到对用户有用的信息，并根据这些信息做出相应的行为，使用户能增强对自身的理解，及时的调整情绪。经过对本系统的需求分析，最终将系统分为三个部分，分别为：语音采集传输感知层，数据分析通信服务端，数据展示客户端。语音采集传输感知层基于STM32F103ZET6芯片，利用</w:t>
      </w:r>
      <w:r>
        <w:rPr>
          <w:rFonts w:hint="default" w:eastAsia="宋体" w:cs="Times New Roman"/>
          <w:lang w:val="en-US" w:eastAsia="zh-CN"/>
        </w:rPr>
        <w:t>VS1053</w:t>
      </w:r>
      <w:r>
        <w:rPr>
          <w:rFonts w:hint="eastAsia" w:eastAsia="宋体" w:cs="Times New Roman"/>
          <w:lang w:val="en-US" w:eastAsia="zh-CN"/>
        </w:rPr>
        <w:t>进行语音数据的采集，并将文件保存在板载SD卡上，通过串口控制ESP8266WIFI无线通信模块将语音数据上传到服务端，及其它通信操作。数据分析通信服务端主要完成多线程接收请求，和感知层的通信:语音文件的接收，WAV语音重构。数据的分析:在完成参数自适应后利用讯飞API完成语音到字符串的转换，和关键词采集，情感分析等分析,并将数据按照本系统文件管理管理体系存储。客户端请求的处理：按照定义好的本应用通信协议响应客户端的请求。数据展示客户端主要实现关键词词云，心情图表，智能推荐，今日总结四大功能。</w:t>
      </w:r>
    </w:p>
    <w:p>
      <w:pPr>
        <w:ind w:firstLine="472"/>
        <w:rPr>
          <w:rFonts w:hint="eastAsia" w:eastAsia="宋体" w:cs="Times New Roman"/>
        </w:rPr>
      </w:pPr>
      <w:r>
        <w:rPr>
          <w:rFonts w:hint="eastAsia" w:eastAsia="宋体" w:cs="Times New Roman"/>
        </w:rPr>
        <w:t>在完成设计之后对成品的功能进行了测试，实现了</w:t>
      </w:r>
      <w:r>
        <w:rPr>
          <w:rFonts w:hint="eastAsia" w:eastAsia="宋体" w:cs="Times New Roman"/>
          <w:lang w:val="en-US" w:eastAsia="zh-CN"/>
        </w:rPr>
        <w:t>预定</w:t>
      </w:r>
      <w:r>
        <w:rPr>
          <w:rFonts w:hint="eastAsia" w:eastAsia="宋体" w:cs="Times New Roman"/>
        </w:rPr>
        <w:t>功能，达到了预期的效果。</w:t>
      </w:r>
    </w:p>
    <w:p>
      <w:pPr>
        <w:ind w:firstLine="472"/>
        <w:rPr>
          <w:rFonts w:cs="Times New Roman"/>
        </w:rPr>
      </w:pPr>
    </w:p>
    <w:p>
      <w:pPr>
        <w:ind w:firstLine="474"/>
        <w:rPr>
          <w:rFonts w:hint="eastAsia" w:ascii="宋体" w:hAnsi="宋体" w:eastAsia="宋体" w:cs="宋体"/>
          <w:lang w:eastAsia="zh-CN"/>
        </w:rPr>
      </w:pPr>
      <w:r>
        <w:rPr>
          <w:rFonts w:eastAsia="宋体" w:cs="Times New Roman"/>
          <w:b/>
        </w:rPr>
        <w:t>关键词：</w:t>
      </w:r>
      <w:r>
        <w:rPr>
          <w:rFonts w:hint="default" w:eastAsia="宋体" w:cs="Times New Roman"/>
          <w:lang w:val="en-US" w:eastAsia="zh-CN"/>
        </w:rPr>
        <w:t>WAV语音重构，参数自适应，词</w:t>
      </w:r>
      <w:r>
        <w:rPr>
          <w:rFonts w:hint="eastAsia" w:eastAsia="宋体" w:cs="Times New Roman"/>
          <w:lang w:val="en-US" w:eastAsia="zh-CN"/>
        </w:rPr>
        <w:t>云，多线程</w:t>
      </w:r>
    </w:p>
    <w:p>
      <w:pPr>
        <w:ind w:firstLine="474"/>
        <w:rPr>
          <w:rFonts w:hint="eastAsia" w:cs="Times New Roman"/>
        </w:rPr>
      </w:pPr>
    </w:p>
    <w:p>
      <w:pPr>
        <w:ind w:firstLine="474"/>
        <w:rPr>
          <w:rFonts w:hint="eastAsia" w:cs="Times New Roman"/>
        </w:rPr>
      </w:pPr>
      <w:bookmarkStart w:id="11" w:name="_Hlk40187513"/>
    </w:p>
    <w:p>
      <w:pPr>
        <w:ind w:firstLine="474"/>
        <w:rPr>
          <w:rFonts w:cs="Times New Roman"/>
        </w:rPr>
      </w:pPr>
    </w:p>
    <w:p>
      <w:pPr>
        <w:rPr>
          <w:rFonts w:hint="eastAsia" w:cs="Times New Roman"/>
          <w:color w:val="2B2B2B"/>
        </w:rPr>
        <w:sectPr>
          <w:headerReference r:id="rId13" w:type="default"/>
          <w:footerReference r:id="rId14" w:type="default"/>
          <w:footerReference r:id="rId15" w:type="even"/>
          <w:pgSz w:w="11906" w:h="16838"/>
          <w:pgMar w:top="1701" w:right="1418" w:bottom="1418" w:left="1418" w:header="907" w:footer="851" w:gutter="567"/>
          <w:pgNumType w:fmt="upperRoman" w:start="1"/>
          <w:cols w:space="720" w:num="1"/>
          <w:docGrid w:linePitch="403" w:charSpace="-819"/>
        </w:sectPr>
      </w:pPr>
    </w:p>
    <w:p>
      <w:pPr>
        <w:spacing w:before="340" w:after="330"/>
        <w:jc w:val="center"/>
        <w:rPr>
          <w:rFonts w:eastAsia="宋体" w:cs="Times New Roman"/>
          <w:b/>
          <w:sz w:val="32"/>
        </w:rPr>
      </w:pPr>
      <w:r>
        <w:rPr>
          <w:rFonts w:eastAsia="宋体" w:cs="Times New Roman"/>
          <w:b/>
          <w:sz w:val="32"/>
        </w:rPr>
        <w:t>Abstract</w:t>
      </w:r>
    </w:p>
    <w:bookmarkEnd w:id="11"/>
    <w:p>
      <w:pPr>
        <w:ind w:firstLine="480" w:firstLineChars="200"/>
        <w:rPr>
          <w:rFonts w:hint="eastAsia" w:eastAsia="宋体" w:cs="Times New Roman"/>
        </w:rPr>
      </w:pPr>
      <w:r>
        <w:rPr>
          <w:rFonts w:hint="eastAsia" w:eastAsia="宋体" w:cs="Times New Roman"/>
        </w:rPr>
        <w:t>Discourse, as the most direct way for people to communicate and express, contains a lot of information, which can reflect your real-time emotions, current task situation and things to do in the future, etc.At present, there is only a single-function recorder in circulation in the society, which can only collect and simply store voice alone, and there is no system that can reasonably store and analyze these data and get valuable things.If you can collect these data and do the corresponding analysis, you can not only enhance your understanding of yourself, but also make better choices for the future.At the same time, this system can be regarded as an attempt to collect and analyze recorded data. In order to collect voice information generated anytime and anywhere, it is necessary to establish an efficient and accurate voice analysis system.</w:t>
      </w:r>
    </w:p>
    <w:p>
      <w:pPr>
        <w:ind w:firstLine="480" w:firstLineChars="200"/>
        <w:rPr>
          <w:rFonts w:hint="eastAsia" w:eastAsia="宋体" w:cs="Times New Roman"/>
          <w:lang w:val="en-US" w:eastAsia="zh-CN"/>
        </w:rPr>
      </w:pPr>
      <w:r>
        <w:rPr>
          <w:rFonts w:hint="eastAsia" w:eastAsia="宋体" w:cs="Times New Roman"/>
        </w:rPr>
        <w:t>The main function of this system is: it can collect the user's voice data, and use a certain method to analyze the voice data to obtain useful information for the user, and make corresponding behaviors based on this information, so that the user can enhance their own Understand and adjust emotions in time</w:t>
      </w:r>
      <w:r>
        <w:rPr>
          <w:rFonts w:hint="eastAsia" w:eastAsia="宋体" w:cs="Times New Roman"/>
          <w:lang w:val="en-US" w:eastAsia="zh-CN"/>
        </w:rPr>
        <w:t>.After analyzing the needs of this system, the system is finally divided into three parts: voice collection and transmission perception layer, data analysis communication server, and data display client.The voice acquisition and transmission perception layer is based on the STM32F103ZET6 chip, uses VS1053 to collect voice data, and saves the files on the onboard SD card, controls the ESP8266WIFI wireless communication module through the serial port to upload voice data to the server, and other communication operations.The data analysis communication server mainly completes the multi-threaded receiving request, the communication with the perception layer: the receiving of voice files, and the reconstruction of WAV voice.Data analysis: After completing the parameter adaptation, use the Xunfei API to complete the conversion of speech to string, and analyze the keyword collection, sentiment analysis, etc., and store the data according to the file management system of this system.Client request processing: Respond to client requests according to the defined communication protocol of this application.The data display client mainly implements keyword word cloud, mood chart, intelligent recommendation, and four functions of today's summary.</w:t>
      </w:r>
    </w:p>
    <w:p>
      <w:pPr>
        <w:ind w:firstLine="480" w:firstLineChars="200"/>
        <w:rPr>
          <w:rFonts w:hint="default" w:eastAsia="宋体" w:cs="Times New Roman"/>
          <w:lang w:val="en-US" w:eastAsia="zh-CN"/>
        </w:rPr>
      </w:pPr>
      <w:r>
        <w:rPr>
          <w:rFonts w:hint="default" w:eastAsia="宋体" w:cs="Times New Roman"/>
          <w:lang w:val="en-US" w:eastAsia="zh-CN"/>
        </w:rPr>
        <w:t>After completing the design, the function of the finished product was tested, the predetermined function was realized, and the expected effect was achieved.</w:t>
      </w:r>
    </w:p>
    <w:p>
      <w:pPr>
        <w:ind w:firstLine="480" w:firstLineChars="200"/>
        <w:rPr>
          <w:rFonts w:hint="eastAsia" w:eastAsia="宋体" w:cs="Times New Roman"/>
          <w:lang w:val="en-US" w:eastAsia="zh-CN"/>
        </w:rPr>
      </w:pPr>
    </w:p>
    <w:p>
      <w:pPr>
        <w:ind w:firstLine="482" w:firstLineChars="200"/>
        <w:rPr>
          <w:rFonts w:eastAsia="宋体" w:cs="Times New Roman"/>
        </w:rPr>
      </w:pPr>
      <w:r>
        <w:rPr>
          <w:rFonts w:cs="Times New Roman"/>
          <w:b/>
          <w:bCs/>
        </w:rPr>
        <w:t>Keywords</w:t>
      </w:r>
      <w:r>
        <w:rPr>
          <w:rFonts w:cs="Times New Roman"/>
        </w:rPr>
        <w:t>:</w:t>
      </w:r>
      <w:r>
        <w:rPr>
          <w:rFonts w:eastAsia="宋体" w:cs="Times New Roman"/>
        </w:rPr>
        <w:t xml:space="preserve"> </w:t>
      </w:r>
      <w:r>
        <w:rPr>
          <w:rFonts w:hint="eastAsia" w:eastAsia="宋体" w:cs="Times New Roman"/>
        </w:rPr>
        <w:t>Wav</w:t>
      </w:r>
      <w:r>
        <w:rPr>
          <w:rFonts w:cs="Times New Roman"/>
        </w:rPr>
        <w:t xml:space="preserve"> </w:t>
      </w:r>
      <w:r>
        <w:rPr>
          <w:rFonts w:hint="eastAsia" w:eastAsia="宋体" w:cs="Times New Roman"/>
          <w:lang w:val="en-US" w:eastAsia="zh-CN"/>
        </w:rPr>
        <w:t>S</w:t>
      </w:r>
      <w:r>
        <w:rPr>
          <w:rFonts w:hint="eastAsia" w:eastAsia="宋体" w:cs="Times New Roman"/>
        </w:rPr>
        <w:t>peech</w:t>
      </w:r>
      <w:r>
        <w:rPr>
          <w:rFonts w:hint="eastAsia" w:eastAsia="宋体" w:cs="Times New Roman"/>
          <w:lang w:val="en-US" w:eastAsia="zh-CN"/>
        </w:rPr>
        <w:t xml:space="preserve"> R</w:t>
      </w:r>
      <w:r>
        <w:rPr>
          <w:rFonts w:hint="eastAsia" w:eastAsia="宋体" w:cs="Times New Roman"/>
        </w:rPr>
        <w:t>econstruction</w:t>
      </w:r>
      <w:r>
        <w:rPr>
          <w:rFonts w:eastAsia="宋体" w:cs="Times New Roman"/>
        </w:rPr>
        <w:t>,</w:t>
      </w:r>
      <w:r>
        <w:rPr>
          <w:rFonts w:hint="eastAsia" w:eastAsia="宋体" w:cs="Times New Roman"/>
        </w:rPr>
        <w:t>Parameter</w:t>
      </w:r>
      <w:r>
        <w:rPr>
          <w:rFonts w:hint="eastAsia" w:eastAsia="宋体" w:cs="Times New Roman"/>
          <w:lang w:val="en-US" w:eastAsia="zh-CN"/>
        </w:rPr>
        <w:t xml:space="preserve"> A</w:t>
      </w:r>
      <w:r>
        <w:rPr>
          <w:rFonts w:hint="eastAsia" w:eastAsia="宋体" w:cs="Times New Roman"/>
        </w:rPr>
        <w:t>daptation,</w:t>
      </w:r>
      <w:r>
        <w:rPr>
          <w:rFonts w:hint="eastAsia" w:eastAsia="宋体" w:cs="Times New Roman"/>
          <w:lang w:val="en-US" w:eastAsia="zh-CN"/>
        </w:rPr>
        <w:t>W</w:t>
      </w:r>
      <w:r>
        <w:rPr>
          <w:rFonts w:hint="eastAsia" w:eastAsia="宋体" w:cs="Times New Roman"/>
        </w:rPr>
        <w:t xml:space="preserve">ord </w:t>
      </w:r>
      <w:r>
        <w:rPr>
          <w:rFonts w:hint="eastAsia" w:eastAsia="宋体" w:cs="Times New Roman"/>
          <w:lang w:val="en-US" w:eastAsia="zh-CN"/>
        </w:rPr>
        <w:t>C</w:t>
      </w:r>
      <w:r>
        <w:rPr>
          <w:rFonts w:hint="eastAsia" w:eastAsia="宋体" w:cs="Times New Roman"/>
        </w:rPr>
        <w:t xml:space="preserve">loud, </w:t>
      </w:r>
      <w:r>
        <w:rPr>
          <w:rFonts w:hint="eastAsia" w:eastAsia="宋体" w:cs="Times New Roman"/>
          <w:lang w:val="en-US" w:eastAsia="zh-CN"/>
        </w:rPr>
        <w:t>M</w:t>
      </w:r>
      <w:r>
        <w:rPr>
          <w:rFonts w:hint="eastAsia" w:eastAsia="宋体" w:cs="Times New Roman"/>
        </w:rPr>
        <w:t>ultithreading</w:t>
      </w:r>
    </w:p>
    <w:p>
      <w:pPr>
        <w:ind w:firstLine="474"/>
        <w:rPr>
          <w:rFonts w:hint="eastAsia" w:cs="Times New Roman"/>
        </w:rPr>
      </w:pPr>
    </w:p>
    <w:p>
      <w:pPr>
        <w:ind w:firstLine="474"/>
        <w:rPr>
          <w:rFonts w:cs="Times New Roman"/>
        </w:rPr>
      </w:pPr>
    </w:p>
    <w:p>
      <w:pPr>
        <w:rPr>
          <w:rFonts w:hint="eastAsia" w:cs="Times New Roman"/>
          <w:color w:val="2B2B2B"/>
        </w:rPr>
        <w:sectPr>
          <w:headerReference r:id="rId16" w:type="default"/>
          <w:footerReference r:id="rId17" w:type="default"/>
          <w:footerReference r:id="rId18" w:type="even"/>
          <w:pgSz w:w="11906" w:h="16838"/>
          <w:pgMar w:top="1701" w:right="1418" w:bottom="1418" w:left="1418" w:header="907" w:footer="851" w:gutter="567"/>
          <w:pgNumType w:fmt="upperRoman" w:start="1"/>
          <w:cols w:space="720" w:num="1"/>
          <w:docGrid w:linePitch="403" w:charSpace="-819"/>
        </w:sectPr>
      </w:pPr>
    </w:p>
    <w:bookmarkEnd w:id="9"/>
    <w:bookmarkEnd w:id="10"/>
    <w:p>
      <w:pPr>
        <w:spacing w:before="340" w:after="330"/>
        <w:jc w:val="center"/>
        <w:rPr>
          <w:rFonts w:cs="Times New Roman"/>
        </w:rPr>
      </w:pPr>
      <w:bookmarkStart w:id="12" w:name="_Toc409955456"/>
      <w:bookmarkStart w:id="13" w:name="_Toc410052830"/>
      <w:bookmarkStart w:id="14" w:name="_Toc400786696"/>
      <w:bookmarkStart w:id="15" w:name="_Toc397870939"/>
      <w:bookmarkStart w:id="16" w:name="_Toc410055677"/>
      <w:bookmarkStart w:id="17" w:name="_Toc319508129"/>
      <w:r>
        <w:rPr>
          <w:rFonts w:eastAsia="黑体" w:cs="Times New Roman"/>
          <w:sz w:val="32"/>
        </w:rPr>
        <w:t>目录</w:t>
      </w:r>
      <w:bookmarkEnd w:id="12"/>
      <w:bookmarkEnd w:id="13"/>
      <w:bookmarkEnd w:id="14"/>
      <w:bookmarkEnd w:id="15"/>
      <w:bookmarkEnd w:id="16"/>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TOC \o "1-3" \h \z \u </w:instrText>
      </w:r>
      <w:r>
        <w:rPr>
          <w:rFonts w:hint="eastAsia" w:ascii="宋体" w:hAnsi="宋体" w:eastAsia="宋体" w:cs="宋体"/>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_Toc19533 </w:instrText>
      </w:r>
      <w:r>
        <w:rPr>
          <w:rFonts w:hint="eastAsia" w:ascii="宋体" w:hAnsi="宋体" w:eastAsia="宋体" w:cs="宋体"/>
        </w:rPr>
        <w:fldChar w:fldCharType="separate"/>
      </w:r>
      <w:r>
        <w:rPr>
          <w:szCs w:val="32"/>
        </w:rPr>
        <w:t xml:space="preserve">第1章 </w:t>
      </w:r>
      <w:r>
        <w:rPr>
          <w:rFonts w:hint="eastAsia"/>
          <w:szCs w:val="32"/>
          <w:lang w:eastAsia="zh-CN"/>
        </w:rPr>
        <w:t>引言</w:t>
      </w:r>
      <w:r>
        <w:tab/>
      </w:r>
      <w:r>
        <w:fldChar w:fldCharType="begin"/>
      </w:r>
      <w:r>
        <w:instrText xml:space="preserve"> PAGEREF _Toc19533 \h </w:instrText>
      </w:r>
      <w:r>
        <w:fldChar w:fldCharType="separate"/>
      </w:r>
      <w:r>
        <w:t>1</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_Toc3917 </w:instrText>
      </w:r>
      <w:r>
        <w:rPr>
          <w:rFonts w:hint="eastAsia" w:ascii="宋体" w:hAnsi="宋体" w:eastAsia="宋体" w:cs="宋体"/>
        </w:rPr>
        <w:fldChar w:fldCharType="separate"/>
      </w:r>
      <w:r>
        <w:rPr>
          <w:szCs w:val="30"/>
        </w:rPr>
        <w:t>1</w:t>
      </w:r>
      <w:r>
        <w:rPr>
          <w:rFonts w:hint="eastAsia"/>
          <w:szCs w:val="30"/>
          <w:lang w:eastAsia="zh-CN"/>
        </w:rPr>
        <w:t>.</w:t>
      </w:r>
      <w:r>
        <w:rPr>
          <w:szCs w:val="30"/>
        </w:rPr>
        <w:t>1 研究背景和意义</w:t>
      </w:r>
      <w:r>
        <w:tab/>
      </w:r>
      <w:r>
        <w:fldChar w:fldCharType="begin"/>
      </w:r>
      <w:r>
        <w:instrText xml:space="preserve"> PAGEREF _Toc3917 \h </w:instrText>
      </w:r>
      <w:r>
        <w:fldChar w:fldCharType="separate"/>
      </w:r>
      <w:r>
        <w:t>1</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_Toc21635 </w:instrText>
      </w:r>
      <w:r>
        <w:rPr>
          <w:rFonts w:hint="eastAsia" w:ascii="宋体" w:hAnsi="宋体" w:eastAsia="宋体" w:cs="宋体"/>
        </w:rPr>
        <w:fldChar w:fldCharType="separate"/>
      </w:r>
      <w:r>
        <w:rPr>
          <w:szCs w:val="30"/>
        </w:rPr>
        <w:t>1</w:t>
      </w:r>
      <w:r>
        <w:rPr>
          <w:rFonts w:hint="eastAsia"/>
          <w:szCs w:val="30"/>
        </w:rPr>
        <w:t>.</w:t>
      </w:r>
      <w:r>
        <w:rPr>
          <w:szCs w:val="30"/>
        </w:rPr>
        <w:t>2 国内外研究现状</w:t>
      </w:r>
      <w:r>
        <w:tab/>
      </w:r>
      <w:r>
        <w:fldChar w:fldCharType="begin"/>
      </w:r>
      <w:r>
        <w:instrText xml:space="preserve"> PAGEREF _Toc21635 \h </w:instrText>
      </w:r>
      <w:r>
        <w:fldChar w:fldCharType="separate"/>
      </w:r>
      <w:r>
        <w:t>2</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_Toc17522 </w:instrText>
      </w:r>
      <w:r>
        <w:rPr>
          <w:rFonts w:hint="eastAsia" w:ascii="宋体" w:hAnsi="宋体" w:eastAsia="宋体" w:cs="宋体"/>
        </w:rPr>
        <w:fldChar w:fldCharType="separate"/>
      </w:r>
      <w:r>
        <w:rPr>
          <w:szCs w:val="28"/>
        </w:rPr>
        <w:t>1</w:t>
      </w:r>
      <w:r>
        <w:rPr>
          <w:rFonts w:hint="eastAsia"/>
          <w:szCs w:val="28"/>
        </w:rPr>
        <w:t>.</w:t>
      </w:r>
      <w:r>
        <w:rPr>
          <w:szCs w:val="28"/>
        </w:rPr>
        <w:t>2</w:t>
      </w:r>
      <w:r>
        <w:rPr>
          <w:rFonts w:hint="eastAsia"/>
          <w:szCs w:val="28"/>
        </w:rPr>
        <w:t>.</w:t>
      </w:r>
      <w:r>
        <w:rPr>
          <w:szCs w:val="28"/>
        </w:rPr>
        <w:t>1 国外研究现状</w:t>
      </w:r>
      <w:r>
        <w:tab/>
      </w:r>
      <w:r>
        <w:fldChar w:fldCharType="begin"/>
      </w:r>
      <w:r>
        <w:instrText xml:space="preserve"> PAGEREF _Toc17522 \h </w:instrText>
      </w:r>
      <w:r>
        <w:fldChar w:fldCharType="separate"/>
      </w:r>
      <w:r>
        <w:t>2</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_Toc14176 </w:instrText>
      </w:r>
      <w:r>
        <w:rPr>
          <w:rFonts w:hint="eastAsia" w:ascii="宋体" w:hAnsi="宋体" w:eastAsia="宋体" w:cs="宋体"/>
        </w:rPr>
        <w:fldChar w:fldCharType="separate"/>
      </w:r>
      <w:r>
        <w:rPr>
          <w:szCs w:val="28"/>
        </w:rPr>
        <w:t>1</w:t>
      </w:r>
      <w:r>
        <w:rPr>
          <w:rFonts w:hint="eastAsia"/>
          <w:szCs w:val="28"/>
        </w:rPr>
        <w:t>.</w:t>
      </w:r>
      <w:r>
        <w:rPr>
          <w:szCs w:val="28"/>
        </w:rPr>
        <w:t>2</w:t>
      </w:r>
      <w:r>
        <w:rPr>
          <w:rFonts w:hint="eastAsia"/>
          <w:szCs w:val="28"/>
        </w:rPr>
        <w:t>.</w:t>
      </w:r>
      <w:r>
        <w:rPr>
          <w:szCs w:val="28"/>
        </w:rPr>
        <w:t>2</w:t>
      </w:r>
      <w:r>
        <w:rPr>
          <w:rFonts w:hint="eastAsia"/>
          <w:szCs w:val="28"/>
        </w:rPr>
        <w:t xml:space="preserve"> </w:t>
      </w:r>
      <w:r>
        <w:rPr>
          <w:szCs w:val="28"/>
        </w:rPr>
        <w:t>国内研究现状</w:t>
      </w:r>
      <w:r>
        <w:tab/>
      </w:r>
      <w:r>
        <w:fldChar w:fldCharType="begin"/>
      </w:r>
      <w:r>
        <w:instrText xml:space="preserve"> PAGEREF _Toc14176 \h </w:instrText>
      </w:r>
      <w:r>
        <w:fldChar w:fldCharType="separate"/>
      </w:r>
      <w:r>
        <w:t>3</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_Toc21014 </w:instrText>
      </w:r>
      <w:r>
        <w:rPr>
          <w:rFonts w:hint="eastAsia" w:ascii="宋体" w:hAnsi="宋体" w:eastAsia="宋体" w:cs="宋体"/>
        </w:rPr>
        <w:fldChar w:fldCharType="separate"/>
      </w:r>
      <w:r>
        <w:rPr>
          <w:szCs w:val="30"/>
        </w:rPr>
        <w:t>1</w:t>
      </w:r>
      <w:r>
        <w:rPr>
          <w:rFonts w:hint="eastAsia"/>
          <w:szCs w:val="30"/>
          <w:lang w:val="en-US" w:eastAsia="zh-CN"/>
        </w:rPr>
        <w:t>.</w:t>
      </w:r>
      <w:r>
        <w:rPr>
          <w:szCs w:val="30"/>
        </w:rPr>
        <w:t>3 主要内容和工作安排</w:t>
      </w:r>
      <w:r>
        <w:tab/>
      </w:r>
      <w:r>
        <w:fldChar w:fldCharType="begin"/>
      </w:r>
      <w:r>
        <w:instrText xml:space="preserve"> PAGEREF _Toc21014 \h </w:instrText>
      </w:r>
      <w:r>
        <w:fldChar w:fldCharType="separate"/>
      </w:r>
      <w:r>
        <w:t>4</w:t>
      </w:r>
      <w:r>
        <w:fldChar w:fldCharType="end"/>
      </w:r>
      <w:r>
        <w:rPr>
          <w:rFonts w:hint="eastAsia" w:ascii="宋体" w:hAnsi="宋体" w:eastAsia="宋体" w:cs="宋体"/>
        </w:rPr>
        <w:fldChar w:fldCharType="end"/>
      </w:r>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_Toc13416 </w:instrText>
      </w:r>
      <w:r>
        <w:rPr>
          <w:rFonts w:hint="eastAsia" w:ascii="宋体" w:hAnsi="宋体" w:eastAsia="宋体" w:cs="宋体"/>
        </w:rPr>
        <w:fldChar w:fldCharType="separate"/>
      </w:r>
      <w:r>
        <w:rPr>
          <w:szCs w:val="32"/>
        </w:rPr>
        <w:t>第2章</w:t>
      </w:r>
      <w:r>
        <w:rPr>
          <w:rFonts w:hint="eastAsia"/>
          <w:szCs w:val="32"/>
          <w:lang w:eastAsia="zh-CN"/>
        </w:rPr>
        <w:t xml:space="preserve"> 系统方案论证</w:t>
      </w:r>
      <w:r>
        <w:tab/>
      </w:r>
      <w:r>
        <w:fldChar w:fldCharType="begin"/>
      </w:r>
      <w:r>
        <w:instrText xml:space="preserve"> PAGEREF _Toc13416 \h </w:instrText>
      </w:r>
      <w:r>
        <w:fldChar w:fldCharType="separate"/>
      </w:r>
      <w:r>
        <w:t>5</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_Toc3908 </w:instrText>
      </w:r>
      <w:r>
        <w:rPr>
          <w:rFonts w:hint="eastAsia" w:ascii="宋体" w:hAnsi="宋体" w:eastAsia="宋体" w:cs="宋体"/>
        </w:rPr>
        <w:fldChar w:fldCharType="separate"/>
      </w:r>
      <w:r>
        <w:rPr>
          <w:szCs w:val="30"/>
        </w:rPr>
        <w:t>2</w:t>
      </w:r>
      <w:r>
        <w:rPr>
          <w:rFonts w:hint="eastAsia"/>
          <w:szCs w:val="30"/>
          <w:lang w:val="en-US" w:eastAsia="zh-CN"/>
        </w:rPr>
        <w:t>.1</w:t>
      </w:r>
      <w:r>
        <w:rPr>
          <w:szCs w:val="30"/>
        </w:rPr>
        <w:t xml:space="preserve"> </w:t>
      </w:r>
      <w:r>
        <w:rPr>
          <w:rFonts w:hint="eastAsia"/>
          <w:szCs w:val="30"/>
          <w:lang w:eastAsia="zh-CN"/>
        </w:rPr>
        <w:t>主控芯片</w:t>
      </w:r>
      <w:r>
        <w:rPr>
          <w:rFonts w:hint="eastAsia"/>
          <w:szCs w:val="30"/>
          <w:lang w:val="en-US" w:eastAsia="zh-CN"/>
        </w:rPr>
        <w:t>选择</w:t>
      </w:r>
      <w:r>
        <w:tab/>
      </w:r>
      <w:r>
        <w:fldChar w:fldCharType="begin"/>
      </w:r>
      <w:r>
        <w:instrText xml:space="preserve"> PAGEREF _Toc3908 \h </w:instrText>
      </w:r>
      <w:r>
        <w:fldChar w:fldCharType="separate"/>
      </w:r>
      <w:r>
        <w:t>5</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_Toc28074 </w:instrText>
      </w:r>
      <w:r>
        <w:rPr>
          <w:rFonts w:hint="eastAsia" w:ascii="宋体" w:hAnsi="宋体" w:eastAsia="宋体" w:cs="宋体"/>
        </w:rPr>
        <w:fldChar w:fldCharType="separate"/>
      </w:r>
      <w:r>
        <w:rPr>
          <w:szCs w:val="28"/>
        </w:rPr>
        <w:t>2</w:t>
      </w:r>
      <w:r>
        <w:rPr>
          <w:rFonts w:hint="eastAsia"/>
          <w:szCs w:val="28"/>
          <w:lang w:val="en-US" w:eastAsia="zh-CN"/>
        </w:rPr>
        <w:t>.1.</w:t>
      </w:r>
      <w:r>
        <w:rPr>
          <w:szCs w:val="28"/>
          <w:lang w:eastAsia="zh-CN"/>
        </w:rPr>
        <w:t xml:space="preserve">1 </w:t>
      </w:r>
      <w:r>
        <w:rPr>
          <w:rFonts w:hint="eastAsia"/>
          <w:szCs w:val="28"/>
          <w:lang w:val="en-US" w:eastAsia="zh-CN"/>
        </w:rPr>
        <w:t>单片机技术简介</w:t>
      </w:r>
      <w:r>
        <w:tab/>
      </w:r>
      <w:r>
        <w:fldChar w:fldCharType="begin"/>
      </w:r>
      <w:r>
        <w:instrText xml:space="preserve"> PAGEREF _Toc28074 \h </w:instrText>
      </w:r>
      <w:r>
        <w:fldChar w:fldCharType="separate"/>
      </w:r>
      <w:r>
        <w:t>5</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_Toc26685 </w:instrText>
      </w:r>
      <w:r>
        <w:rPr>
          <w:rFonts w:hint="eastAsia" w:ascii="宋体" w:hAnsi="宋体" w:eastAsia="宋体" w:cs="宋体"/>
        </w:rPr>
        <w:fldChar w:fldCharType="separate"/>
      </w:r>
      <w:r>
        <w:rPr>
          <w:szCs w:val="28"/>
        </w:rPr>
        <w:t>2</w:t>
      </w:r>
      <w:r>
        <w:rPr>
          <w:rFonts w:hint="eastAsia"/>
          <w:szCs w:val="28"/>
          <w:lang w:val="en-US" w:eastAsia="zh-CN"/>
        </w:rPr>
        <w:t>.1.</w:t>
      </w:r>
      <w:r>
        <w:rPr>
          <w:szCs w:val="28"/>
          <w:lang w:eastAsia="zh-CN"/>
        </w:rPr>
        <w:t xml:space="preserve">2 </w:t>
      </w:r>
      <w:r>
        <w:rPr>
          <w:rFonts w:hint="eastAsia"/>
          <w:szCs w:val="28"/>
          <w:lang w:val="en-US" w:eastAsia="zh-CN"/>
        </w:rPr>
        <w:t>单片机性能对比及选择</w:t>
      </w:r>
      <w:r>
        <w:tab/>
      </w:r>
      <w:r>
        <w:fldChar w:fldCharType="begin"/>
      </w:r>
      <w:r>
        <w:instrText xml:space="preserve"> PAGEREF _Toc26685 \h </w:instrText>
      </w:r>
      <w:r>
        <w:fldChar w:fldCharType="separate"/>
      </w:r>
      <w:r>
        <w:t>5</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_Toc20258 </w:instrText>
      </w:r>
      <w:r>
        <w:rPr>
          <w:rFonts w:hint="eastAsia" w:ascii="宋体" w:hAnsi="宋体" w:eastAsia="宋体" w:cs="宋体"/>
        </w:rPr>
        <w:fldChar w:fldCharType="separate"/>
      </w:r>
      <w:r>
        <w:rPr>
          <w:szCs w:val="30"/>
        </w:rPr>
        <w:t>2</w:t>
      </w:r>
      <w:r>
        <w:rPr>
          <w:rFonts w:hint="eastAsia"/>
          <w:szCs w:val="30"/>
          <w:lang w:val="en-US" w:eastAsia="zh-CN"/>
        </w:rPr>
        <w:t>.2</w:t>
      </w:r>
      <w:r>
        <w:rPr>
          <w:szCs w:val="30"/>
        </w:rPr>
        <w:t xml:space="preserve"> </w:t>
      </w:r>
      <w:r>
        <w:rPr>
          <w:rFonts w:hint="eastAsia"/>
          <w:szCs w:val="30"/>
        </w:rPr>
        <w:t>网络通信技术选择</w:t>
      </w:r>
      <w:r>
        <w:tab/>
      </w:r>
      <w:r>
        <w:fldChar w:fldCharType="begin"/>
      </w:r>
      <w:r>
        <w:instrText xml:space="preserve"> PAGEREF _Toc20258 \h </w:instrText>
      </w:r>
      <w:r>
        <w:fldChar w:fldCharType="separate"/>
      </w:r>
      <w:r>
        <w:t>6</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_Toc3778 </w:instrText>
      </w:r>
      <w:r>
        <w:rPr>
          <w:rFonts w:hint="eastAsia" w:ascii="宋体" w:hAnsi="宋体" w:eastAsia="宋体" w:cs="宋体"/>
        </w:rPr>
        <w:fldChar w:fldCharType="separate"/>
      </w:r>
      <w:r>
        <w:rPr>
          <w:szCs w:val="30"/>
        </w:rPr>
        <w:t>2</w:t>
      </w:r>
      <w:r>
        <w:rPr>
          <w:rFonts w:hint="eastAsia"/>
          <w:szCs w:val="30"/>
          <w:lang w:val="en-US" w:eastAsia="zh-CN"/>
        </w:rPr>
        <w:t>.3</w:t>
      </w:r>
      <w:r>
        <w:rPr>
          <w:szCs w:val="30"/>
        </w:rPr>
        <w:t xml:space="preserve"> </w:t>
      </w:r>
      <w:r>
        <w:rPr>
          <w:rFonts w:hint="eastAsia"/>
          <w:szCs w:val="30"/>
          <w:lang w:val="en-US" w:eastAsia="zh-CN"/>
        </w:rPr>
        <w:t>音频采集芯片介绍</w:t>
      </w:r>
      <w:r>
        <w:tab/>
      </w:r>
      <w:r>
        <w:fldChar w:fldCharType="begin"/>
      </w:r>
      <w:r>
        <w:instrText xml:space="preserve"> PAGEREF _Toc3778 \h </w:instrText>
      </w:r>
      <w:r>
        <w:fldChar w:fldCharType="separate"/>
      </w:r>
      <w:r>
        <w:t>7</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_Toc19046 </w:instrText>
      </w:r>
      <w:r>
        <w:rPr>
          <w:rFonts w:hint="eastAsia" w:ascii="宋体" w:hAnsi="宋体" w:eastAsia="宋体" w:cs="宋体"/>
        </w:rPr>
        <w:fldChar w:fldCharType="separate"/>
      </w:r>
      <w:r>
        <w:rPr>
          <w:szCs w:val="30"/>
        </w:rPr>
        <w:t>2</w:t>
      </w:r>
      <w:r>
        <w:rPr>
          <w:rFonts w:hint="eastAsia"/>
          <w:szCs w:val="30"/>
          <w:lang w:val="en-US" w:eastAsia="zh-CN"/>
        </w:rPr>
        <w:t>.4</w:t>
      </w:r>
      <w:r>
        <w:rPr>
          <w:szCs w:val="30"/>
        </w:rPr>
        <w:t xml:space="preserve"> </w:t>
      </w:r>
      <w:r>
        <w:rPr>
          <w:rFonts w:hint="eastAsia"/>
          <w:szCs w:val="30"/>
          <w:lang w:eastAsia="zh-CN"/>
        </w:rPr>
        <w:t>显示屏技术论证</w:t>
      </w:r>
      <w:r>
        <w:tab/>
      </w:r>
      <w:r>
        <w:fldChar w:fldCharType="begin"/>
      </w:r>
      <w:r>
        <w:instrText xml:space="preserve"> PAGEREF _Toc19046 \h </w:instrText>
      </w:r>
      <w:r>
        <w:fldChar w:fldCharType="separate"/>
      </w:r>
      <w:r>
        <w:t>7</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_Toc24994 </w:instrText>
      </w:r>
      <w:r>
        <w:rPr>
          <w:rFonts w:hint="eastAsia" w:ascii="宋体" w:hAnsi="宋体" w:eastAsia="宋体" w:cs="宋体"/>
        </w:rPr>
        <w:fldChar w:fldCharType="separate"/>
      </w:r>
      <w:r>
        <w:rPr>
          <w:szCs w:val="30"/>
        </w:rPr>
        <w:t>2</w:t>
      </w:r>
      <w:r>
        <w:rPr>
          <w:rFonts w:hint="eastAsia"/>
          <w:szCs w:val="30"/>
          <w:lang w:val="en-US" w:eastAsia="zh-CN"/>
        </w:rPr>
        <w:t>.5</w:t>
      </w:r>
      <w:r>
        <w:rPr>
          <w:rFonts w:hint="eastAsia"/>
          <w:szCs w:val="30"/>
          <w:lang w:eastAsia="zh-CN"/>
        </w:rPr>
        <w:t xml:space="preserve"> </w:t>
      </w:r>
      <w:r>
        <w:rPr>
          <w:szCs w:val="30"/>
        </w:rPr>
        <w:t>本章小结</w:t>
      </w:r>
      <w:r>
        <w:tab/>
      </w:r>
      <w:r>
        <w:fldChar w:fldCharType="begin"/>
      </w:r>
      <w:r>
        <w:instrText xml:space="preserve"> PAGEREF _Toc24994 \h </w:instrText>
      </w:r>
      <w:r>
        <w:fldChar w:fldCharType="separate"/>
      </w:r>
      <w:r>
        <w:t>8</w:t>
      </w:r>
      <w:r>
        <w:fldChar w:fldCharType="end"/>
      </w:r>
      <w:r>
        <w:rPr>
          <w:rFonts w:hint="eastAsia" w:ascii="宋体" w:hAnsi="宋体" w:eastAsia="宋体" w:cs="宋体"/>
        </w:rPr>
        <w:fldChar w:fldCharType="end"/>
      </w:r>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_Toc20583 </w:instrText>
      </w:r>
      <w:r>
        <w:rPr>
          <w:rFonts w:hint="eastAsia" w:ascii="宋体" w:hAnsi="宋体" w:eastAsia="宋体" w:cs="宋体"/>
        </w:rPr>
        <w:fldChar w:fldCharType="separate"/>
      </w:r>
      <w:r>
        <w:rPr>
          <w:rFonts w:hint="eastAsia"/>
          <w:szCs w:val="32"/>
          <w:lang w:eastAsia="zh-CN"/>
        </w:rPr>
        <w:t xml:space="preserve">第3章 </w:t>
      </w:r>
      <w:r>
        <w:rPr>
          <w:rFonts w:hint="eastAsia"/>
          <w:szCs w:val="32"/>
        </w:rPr>
        <w:t>系统</w:t>
      </w:r>
      <w:r>
        <w:rPr>
          <w:rFonts w:hint="eastAsia"/>
          <w:szCs w:val="32"/>
          <w:lang w:eastAsia="zh-CN"/>
        </w:rPr>
        <w:t>总体设计</w:t>
      </w:r>
      <w:r>
        <w:tab/>
      </w:r>
      <w:r>
        <w:fldChar w:fldCharType="begin"/>
      </w:r>
      <w:r>
        <w:instrText xml:space="preserve"> PAGEREF _Toc20583 \h </w:instrText>
      </w:r>
      <w:r>
        <w:fldChar w:fldCharType="separate"/>
      </w:r>
      <w:r>
        <w:t>9</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_Toc28128 </w:instrText>
      </w:r>
      <w:r>
        <w:rPr>
          <w:rFonts w:hint="eastAsia" w:ascii="宋体" w:hAnsi="宋体" w:eastAsia="宋体" w:cs="宋体"/>
        </w:rPr>
        <w:fldChar w:fldCharType="separate"/>
      </w:r>
      <w:r>
        <w:rPr>
          <w:szCs w:val="30"/>
        </w:rPr>
        <w:t>3</w:t>
      </w:r>
      <w:r>
        <w:rPr>
          <w:rFonts w:hint="eastAsia"/>
          <w:szCs w:val="30"/>
          <w:lang w:val="en-US" w:eastAsia="zh-CN"/>
        </w:rPr>
        <w:t>.</w:t>
      </w:r>
      <w:r>
        <w:rPr>
          <w:szCs w:val="30"/>
        </w:rPr>
        <w:t xml:space="preserve">1 </w:t>
      </w:r>
      <w:r>
        <w:rPr>
          <w:rFonts w:hint="eastAsia"/>
          <w:szCs w:val="30"/>
        </w:rPr>
        <w:t>功能需求</w:t>
      </w:r>
      <w:r>
        <w:rPr>
          <w:rFonts w:hint="eastAsia"/>
          <w:szCs w:val="30"/>
          <w:lang w:eastAsia="zh-CN"/>
        </w:rPr>
        <w:t>分析</w:t>
      </w:r>
      <w:r>
        <w:tab/>
      </w:r>
      <w:r>
        <w:fldChar w:fldCharType="begin"/>
      </w:r>
      <w:r>
        <w:instrText xml:space="preserve"> PAGEREF _Toc28128 \h </w:instrText>
      </w:r>
      <w:r>
        <w:fldChar w:fldCharType="separate"/>
      </w:r>
      <w:r>
        <w:t>9</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_Toc652 </w:instrText>
      </w:r>
      <w:r>
        <w:rPr>
          <w:rFonts w:hint="eastAsia" w:ascii="宋体" w:hAnsi="宋体" w:eastAsia="宋体" w:cs="宋体"/>
        </w:rPr>
        <w:fldChar w:fldCharType="separate"/>
      </w:r>
      <w:r>
        <w:rPr>
          <w:szCs w:val="30"/>
        </w:rPr>
        <w:t>3</w:t>
      </w:r>
      <w:r>
        <w:rPr>
          <w:rFonts w:hint="eastAsia"/>
          <w:szCs w:val="30"/>
          <w:lang w:val="en-US" w:eastAsia="zh-CN"/>
        </w:rPr>
        <w:t>.2</w:t>
      </w:r>
      <w:r>
        <w:rPr>
          <w:rFonts w:hint="eastAsia"/>
          <w:szCs w:val="30"/>
          <w:lang w:eastAsia="zh-CN"/>
        </w:rPr>
        <w:t xml:space="preserve"> 总体设计</w:t>
      </w:r>
      <w:r>
        <w:tab/>
      </w:r>
      <w:r>
        <w:fldChar w:fldCharType="begin"/>
      </w:r>
      <w:r>
        <w:instrText xml:space="preserve"> PAGEREF _Toc652 \h </w:instrText>
      </w:r>
      <w:r>
        <w:fldChar w:fldCharType="separate"/>
      </w:r>
      <w:r>
        <w:t>10</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_Toc15856 </w:instrText>
      </w:r>
      <w:r>
        <w:rPr>
          <w:rFonts w:hint="eastAsia" w:ascii="宋体" w:hAnsi="宋体" w:eastAsia="宋体" w:cs="宋体"/>
        </w:rPr>
        <w:fldChar w:fldCharType="separate"/>
      </w:r>
      <w:r>
        <w:rPr>
          <w:rFonts w:hint="eastAsia"/>
          <w:szCs w:val="28"/>
          <w:lang w:val="en-US" w:eastAsia="zh-CN"/>
        </w:rPr>
        <w:t>3.2.1 感知层总体设计</w:t>
      </w:r>
      <w:r>
        <w:tab/>
      </w:r>
      <w:r>
        <w:fldChar w:fldCharType="begin"/>
      </w:r>
      <w:r>
        <w:instrText xml:space="preserve"> PAGEREF _Toc15856 \h </w:instrText>
      </w:r>
      <w:r>
        <w:fldChar w:fldCharType="separate"/>
      </w:r>
      <w:r>
        <w:t>10</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_Toc7550 </w:instrText>
      </w:r>
      <w:r>
        <w:rPr>
          <w:rFonts w:hint="eastAsia" w:ascii="宋体" w:hAnsi="宋体" w:eastAsia="宋体" w:cs="宋体"/>
        </w:rPr>
        <w:fldChar w:fldCharType="separate"/>
      </w:r>
      <w:r>
        <w:rPr>
          <w:rFonts w:hint="eastAsia"/>
          <w:szCs w:val="28"/>
          <w:lang w:val="en-US" w:eastAsia="zh-CN"/>
        </w:rPr>
        <w:t>3.2.2 服务端总体设计</w:t>
      </w:r>
      <w:r>
        <w:tab/>
      </w:r>
      <w:r>
        <w:fldChar w:fldCharType="begin"/>
      </w:r>
      <w:r>
        <w:instrText xml:space="preserve"> PAGEREF _Toc7550 \h </w:instrText>
      </w:r>
      <w:r>
        <w:fldChar w:fldCharType="separate"/>
      </w:r>
      <w:r>
        <w:t>12</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_Toc4050 </w:instrText>
      </w:r>
      <w:r>
        <w:rPr>
          <w:rFonts w:hint="eastAsia" w:ascii="宋体" w:hAnsi="宋体" w:eastAsia="宋体" w:cs="宋体"/>
        </w:rPr>
        <w:fldChar w:fldCharType="separate"/>
      </w:r>
      <w:r>
        <w:rPr>
          <w:rFonts w:hint="eastAsia"/>
          <w:lang w:val="en-US" w:eastAsia="zh-CN"/>
        </w:rPr>
        <w:t>3.2.3 客户端总体设计</w:t>
      </w:r>
      <w:r>
        <w:tab/>
      </w:r>
      <w:r>
        <w:fldChar w:fldCharType="begin"/>
      </w:r>
      <w:r>
        <w:instrText xml:space="preserve"> PAGEREF _Toc4050 \h </w:instrText>
      </w:r>
      <w:r>
        <w:fldChar w:fldCharType="separate"/>
      </w:r>
      <w:r>
        <w:t>14</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_Toc29520 </w:instrText>
      </w:r>
      <w:r>
        <w:rPr>
          <w:rFonts w:hint="eastAsia" w:ascii="宋体" w:hAnsi="宋体" w:eastAsia="宋体" w:cs="宋体"/>
        </w:rPr>
        <w:fldChar w:fldCharType="separate"/>
      </w:r>
      <w:r>
        <w:rPr>
          <w:szCs w:val="30"/>
        </w:rPr>
        <w:t>3</w:t>
      </w:r>
      <w:r>
        <w:rPr>
          <w:rFonts w:hint="eastAsia"/>
          <w:szCs w:val="30"/>
          <w:lang w:val="en-US" w:eastAsia="zh-CN"/>
        </w:rPr>
        <w:t>.3</w:t>
      </w:r>
      <w:r>
        <w:rPr>
          <w:rFonts w:hint="eastAsia"/>
          <w:szCs w:val="30"/>
          <w:lang w:eastAsia="zh-CN"/>
        </w:rPr>
        <w:t xml:space="preserve"> </w:t>
      </w:r>
      <w:r>
        <w:rPr>
          <w:szCs w:val="30"/>
        </w:rPr>
        <w:t>本章小结</w:t>
      </w:r>
      <w:r>
        <w:tab/>
      </w:r>
      <w:r>
        <w:fldChar w:fldCharType="begin"/>
      </w:r>
      <w:r>
        <w:instrText xml:space="preserve"> PAGEREF _Toc29520 \h </w:instrText>
      </w:r>
      <w:r>
        <w:fldChar w:fldCharType="separate"/>
      </w:r>
      <w:r>
        <w:t>15</w:t>
      </w:r>
      <w:r>
        <w:fldChar w:fldCharType="end"/>
      </w:r>
      <w:r>
        <w:rPr>
          <w:rFonts w:hint="eastAsia" w:ascii="宋体" w:hAnsi="宋体" w:eastAsia="宋体" w:cs="宋体"/>
        </w:rPr>
        <w:fldChar w:fldCharType="end"/>
      </w:r>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_Toc4376 </w:instrText>
      </w:r>
      <w:r>
        <w:rPr>
          <w:rFonts w:hint="eastAsia" w:ascii="宋体" w:hAnsi="宋体" w:eastAsia="宋体" w:cs="宋体"/>
        </w:rPr>
        <w:fldChar w:fldCharType="separate"/>
      </w:r>
      <w:r>
        <w:rPr>
          <w:szCs w:val="32"/>
        </w:rPr>
        <w:t>第4章</w:t>
      </w:r>
      <w:r>
        <w:rPr>
          <w:rFonts w:hint="eastAsia"/>
          <w:szCs w:val="32"/>
        </w:rPr>
        <w:t xml:space="preserve"> 硬件设计</w:t>
      </w:r>
      <w:r>
        <w:tab/>
      </w:r>
      <w:r>
        <w:fldChar w:fldCharType="begin"/>
      </w:r>
      <w:r>
        <w:instrText xml:space="preserve"> PAGEREF _Toc4376 \h </w:instrText>
      </w:r>
      <w:r>
        <w:fldChar w:fldCharType="separate"/>
      </w:r>
      <w:r>
        <w:t>16</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_Toc14315 </w:instrText>
      </w:r>
      <w:r>
        <w:rPr>
          <w:rFonts w:hint="eastAsia" w:ascii="宋体" w:hAnsi="宋体" w:eastAsia="宋体" w:cs="宋体"/>
        </w:rPr>
        <w:fldChar w:fldCharType="separate"/>
      </w:r>
      <w:r>
        <w:rPr>
          <w:szCs w:val="30"/>
        </w:rPr>
        <w:t>4</w:t>
      </w:r>
      <w:r>
        <w:rPr>
          <w:rFonts w:hint="eastAsia"/>
          <w:szCs w:val="30"/>
          <w:lang w:val="en-US" w:eastAsia="zh-CN"/>
        </w:rPr>
        <w:t>.</w:t>
      </w:r>
      <w:r>
        <w:rPr>
          <w:szCs w:val="30"/>
        </w:rPr>
        <w:t>1</w:t>
      </w:r>
      <w:r>
        <w:rPr>
          <w:rFonts w:hint="eastAsia"/>
          <w:szCs w:val="30"/>
          <w:lang w:eastAsia="zh-CN"/>
        </w:rPr>
        <w:t xml:space="preserve"> </w:t>
      </w:r>
      <w:r>
        <w:rPr>
          <w:rFonts w:hint="eastAsia"/>
          <w:szCs w:val="30"/>
        </w:rPr>
        <w:t>核心电路设计</w:t>
      </w:r>
      <w:r>
        <w:tab/>
      </w:r>
      <w:r>
        <w:fldChar w:fldCharType="begin"/>
      </w:r>
      <w:r>
        <w:instrText xml:space="preserve"> PAGEREF _Toc14315 \h </w:instrText>
      </w:r>
      <w:r>
        <w:fldChar w:fldCharType="separate"/>
      </w:r>
      <w:r>
        <w:t>16</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_Toc30751 </w:instrText>
      </w:r>
      <w:r>
        <w:rPr>
          <w:rFonts w:hint="eastAsia" w:ascii="宋体" w:hAnsi="宋体" w:eastAsia="宋体" w:cs="宋体"/>
        </w:rPr>
        <w:fldChar w:fldCharType="separate"/>
      </w:r>
      <w:r>
        <w:rPr>
          <w:szCs w:val="28"/>
        </w:rPr>
        <w:t>4</w:t>
      </w:r>
      <w:r>
        <w:rPr>
          <w:rFonts w:hint="eastAsia"/>
          <w:szCs w:val="28"/>
          <w:lang w:val="en-US" w:eastAsia="zh-CN"/>
        </w:rPr>
        <w:t>.</w:t>
      </w:r>
      <w:r>
        <w:rPr>
          <w:rFonts w:hint="eastAsia"/>
          <w:szCs w:val="28"/>
          <w:lang w:eastAsia="zh-CN"/>
        </w:rPr>
        <w:t>1</w:t>
      </w:r>
      <w:r>
        <w:rPr>
          <w:rFonts w:hint="eastAsia"/>
          <w:szCs w:val="28"/>
          <w:lang w:val="en-US" w:eastAsia="zh-CN"/>
        </w:rPr>
        <w:t>.</w:t>
      </w:r>
      <w:r>
        <w:rPr>
          <w:szCs w:val="28"/>
          <w:lang w:eastAsia="zh-CN"/>
        </w:rPr>
        <w:t>1</w:t>
      </w:r>
      <w:r>
        <w:rPr>
          <w:rFonts w:hint="eastAsia"/>
          <w:szCs w:val="28"/>
          <w:lang w:eastAsia="zh-CN"/>
        </w:rPr>
        <w:t xml:space="preserve"> </w:t>
      </w:r>
      <w:r>
        <w:rPr>
          <w:rFonts w:hint="eastAsia"/>
          <w:szCs w:val="28"/>
          <w:lang w:val="en-US" w:eastAsia="zh-CN"/>
        </w:rPr>
        <w:t>主控芯片电路设计</w:t>
      </w:r>
      <w:r>
        <w:tab/>
      </w:r>
      <w:r>
        <w:fldChar w:fldCharType="begin"/>
      </w:r>
      <w:r>
        <w:instrText xml:space="preserve"> PAGEREF _Toc30751 \h </w:instrText>
      </w:r>
      <w:r>
        <w:fldChar w:fldCharType="separate"/>
      </w:r>
      <w:r>
        <w:t>16</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_Toc14827 </w:instrText>
      </w:r>
      <w:r>
        <w:rPr>
          <w:rFonts w:hint="eastAsia" w:ascii="宋体" w:hAnsi="宋体" w:eastAsia="宋体" w:cs="宋体"/>
        </w:rPr>
        <w:fldChar w:fldCharType="separate"/>
      </w:r>
      <w:r>
        <w:rPr>
          <w:szCs w:val="28"/>
        </w:rPr>
        <w:t>4</w:t>
      </w:r>
      <w:r>
        <w:rPr>
          <w:rFonts w:hint="eastAsia"/>
          <w:szCs w:val="28"/>
          <w:lang w:val="en-US" w:eastAsia="zh-CN"/>
        </w:rPr>
        <w:t>.</w:t>
      </w:r>
      <w:r>
        <w:rPr>
          <w:rFonts w:hint="eastAsia"/>
          <w:szCs w:val="28"/>
          <w:lang w:eastAsia="zh-CN"/>
        </w:rPr>
        <w:t>1</w:t>
      </w:r>
      <w:r>
        <w:rPr>
          <w:rFonts w:hint="eastAsia"/>
          <w:szCs w:val="28"/>
          <w:lang w:val="en-US" w:eastAsia="zh-CN"/>
        </w:rPr>
        <w:t>.</w:t>
      </w:r>
      <w:r>
        <w:rPr>
          <w:szCs w:val="28"/>
          <w:lang w:eastAsia="zh-CN"/>
        </w:rPr>
        <w:t>2</w:t>
      </w:r>
      <w:r>
        <w:rPr>
          <w:rFonts w:hint="eastAsia"/>
          <w:szCs w:val="28"/>
          <w:lang w:eastAsia="zh-CN"/>
        </w:rPr>
        <w:t xml:space="preserve"> </w:t>
      </w:r>
      <w:r>
        <w:rPr>
          <w:rFonts w:hint="eastAsia"/>
          <w:szCs w:val="28"/>
          <w:lang w:val="en-US" w:eastAsia="zh-CN"/>
        </w:rPr>
        <w:t>LCD电路设计</w:t>
      </w:r>
      <w:r>
        <w:tab/>
      </w:r>
      <w:r>
        <w:fldChar w:fldCharType="begin"/>
      </w:r>
      <w:r>
        <w:instrText xml:space="preserve"> PAGEREF _Toc14827 \h </w:instrText>
      </w:r>
      <w:r>
        <w:fldChar w:fldCharType="separate"/>
      </w:r>
      <w:r>
        <w:t>17</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_Toc19454 </w:instrText>
      </w:r>
      <w:r>
        <w:rPr>
          <w:rFonts w:hint="eastAsia" w:ascii="宋体" w:hAnsi="宋体" w:eastAsia="宋体" w:cs="宋体"/>
        </w:rPr>
        <w:fldChar w:fldCharType="separate"/>
      </w:r>
      <w:r>
        <w:rPr>
          <w:szCs w:val="28"/>
        </w:rPr>
        <w:t>4</w:t>
      </w:r>
      <w:r>
        <w:rPr>
          <w:rFonts w:hint="eastAsia"/>
          <w:szCs w:val="28"/>
          <w:lang w:val="en-US" w:eastAsia="zh-CN"/>
        </w:rPr>
        <w:t>.</w:t>
      </w:r>
      <w:r>
        <w:rPr>
          <w:rFonts w:hint="eastAsia"/>
          <w:szCs w:val="28"/>
          <w:lang w:eastAsia="zh-CN"/>
        </w:rPr>
        <w:t>1</w:t>
      </w:r>
      <w:r>
        <w:rPr>
          <w:rFonts w:hint="eastAsia"/>
          <w:szCs w:val="28"/>
          <w:lang w:val="en-US" w:eastAsia="zh-CN"/>
        </w:rPr>
        <w:t>.</w:t>
      </w:r>
      <w:r>
        <w:rPr>
          <w:rFonts w:hint="eastAsia"/>
          <w:szCs w:val="28"/>
          <w:lang w:eastAsia="zh-CN"/>
        </w:rPr>
        <w:t xml:space="preserve">3 </w:t>
      </w:r>
      <w:r>
        <w:rPr>
          <w:rFonts w:hint="eastAsia"/>
          <w:szCs w:val="28"/>
          <w:lang w:val="en-US" w:eastAsia="zh-CN"/>
        </w:rPr>
        <w:t>复位</w:t>
      </w:r>
      <w:r>
        <w:rPr>
          <w:rFonts w:hint="eastAsia"/>
          <w:szCs w:val="28"/>
          <w:lang w:eastAsia="zh-CN"/>
        </w:rPr>
        <w:t>电路设计</w:t>
      </w:r>
      <w:r>
        <w:tab/>
      </w:r>
      <w:r>
        <w:fldChar w:fldCharType="begin"/>
      </w:r>
      <w:r>
        <w:instrText xml:space="preserve"> PAGEREF _Toc19454 \h </w:instrText>
      </w:r>
      <w:r>
        <w:fldChar w:fldCharType="separate"/>
      </w:r>
      <w:r>
        <w:t>17</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_Toc13134 </w:instrText>
      </w:r>
      <w:r>
        <w:rPr>
          <w:rFonts w:hint="eastAsia" w:ascii="宋体" w:hAnsi="宋体" w:eastAsia="宋体" w:cs="宋体"/>
        </w:rPr>
        <w:fldChar w:fldCharType="separate"/>
      </w:r>
      <w:r>
        <w:rPr>
          <w:szCs w:val="28"/>
        </w:rPr>
        <w:t>4</w:t>
      </w:r>
      <w:r>
        <w:rPr>
          <w:rFonts w:hint="eastAsia"/>
          <w:szCs w:val="28"/>
          <w:lang w:val="en-US" w:eastAsia="zh-CN"/>
        </w:rPr>
        <w:t>.</w:t>
      </w:r>
      <w:r>
        <w:rPr>
          <w:rFonts w:hint="eastAsia"/>
          <w:szCs w:val="28"/>
          <w:lang w:eastAsia="zh-CN"/>
        </w:rPr>
        <w:t>1</w:t>
      </w:r>
      <w:r>
        <w:rPr>
          <w:rFonts w:hint="eastAsia"/>
          <w:szCs w:val="28"/>
          <w:lang w:val="en-US" w:eastAsia="zh-CN"/>
        </w:rPr>
        <w:t>.</w:t>
      </w:r>
      <w:r>
        <w:rPr>
          <w:szCs w:val="28"/>
          <w:lang w:eastAsia="zh-CN"/>
        </w:rPr>
        <w:t>4</w:t>
      </w:r>
      <w:r>
        <w:rPr>
          <w:rFonts w:hint="eastAsia"/>
          <w:szCs w:val="28"/>
          <w:lang w:eastAsia="zh-CN"/>
        </w:rPr>
        <w:t xml:space="preserve"> </w:t>
      </w:r>
      <w:r>
        <w:rPr>
          <w:rFonts w:hint="eastAsia"/>
          <w:szCs w:val="28"/>
          <w:lang w:val="en-US" w:eastAsia="zh-CN"/>
        </w:rPr>
        <w:t>按键</w:t>
      </w:r>
      <w:r>
        <w:rPr>
          <w:rFonts w:hint="eastAsia"/>
          <w:szCs w:val="28"/>
          <w:lang w:eastAsia="zh-CN"/>
        </w:rPr>
        <w:t>电路设计</w:t>
      </w:r>
      <w:r>
        <w:tab/>
      </w:r>
      <w:r>
        <w:fldChar w:fldCharType="begin"/>
      </w:r>
      <w:r>
        <w:instrText xml:space="preserve"> PAGEREF _Toc13134 \h </w:instrText>
      </w:r>
      <w:r>
        <w:fldChar w:fldCharType="separate"/>
      </w:r>
      <w:r>
        <w:t>18</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_Toc30967 </w:instrText>
      </w:r>
      <w:r>
        <w:rPr>
          <w:rFonts w:hint="eastAsia" w:ascii="宋体" w:hAnsi="宋体" w:eastAsia="宋体" w:cs="宋体"/>
        </w:rPr>
        <w:fldChar w:fldCharType="separate"/>
      </w:r>
      <w:r>
        <w:rPr>
          <w:szCs w:val="30"/>
        </w:rPr>
        <w:t>4</w:t>
      </w:r>
      <w:r>
        <w:rPr>
          <w:rFonts w:hint="eastAsia"/>
          <w:szCs w:val="30"/>
          <w:lang w:val="en-US" w:eastAsia="zh-CN"/>
        </w:rPr>
        <w:t>.</w:t>
      </w:r>
      <w:r>
        <w:rPr>
          <w:szCs w:val="30"/>
        </w:rPr>
        <w:t>2</w:t>
      </w:r>
      <w:r>
        <w:rPr>
          <w:rFonts w:hint="eastAsia"/>
          <w:szCs w:val="30"/>
        </w:rPr>
        <w:t xml:space="preserve"> </w:t>
      </w:r>
      <w:r>
        <w:rPr>
          <w:rFonts w:hint="eastAsia"/>
          <w:szCs w:val="30"/>
          <w:lang w:val="en-US" w:eastAsia="zh-CN"/>
        </w:rPr>
        <w:t>VS1053</w:t>
      </w:r>
      <w:r>
        <w:rPr>
          <w:rFonts w:hint="eastAsia"/>
          <w:szCs w:val="30"/>
        </w:rPr>
        <w:t>模块</w:t>
      </w:r>
      <w:r>
        <w:tab/>
      </w:r>
      <w:r>
        <w:fldChar w:fldCharType="begin"/>
      </w:r>
      <w:r>
        <w:instrText xml:space="preserve"> PAGEREF _Toc30967 \h </w:instrText>
      </w:r>
      <w:r>
        <w:fldChar w:fldCharType="separate"/>
      </w:r>
      <w:r>
        <w:t>18</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_Toc30879 </w:instrText>
      </w:r>
      <w:r>
        <w:rPr>
          <w:rFonts w:hint="eastAsia" w:ascii="宋体" w:hAnsi="宋体" w:eastAsia="宋体" w:cs="宋体"/>
        </w:rPr>
        <w:fldChar w:fldCharType="separate"/>
      </w:r>
      <w:r>
        <w:rPr>
          <w:szCs w:val="30"/>
        </w:rPr>
        <w:t>4</w:t>
      </w:r>
      <w:r>
        <w:rPr>
          <w:rFonts w:hint="eastAsia"/>
          <w:szCs w:val="30"/>
          <w:lang w:val="en-US" w:eastAsia="zh-CN"/>
        </w:rPr>
        <w:t>.</w:t>
      </w:r>
      <w:r>
        <w:rPr>
          <w:rFonts w:hint="eastAsia"/>
          <w:szCs w:val="30"/>
          <w:lang w:eastAsia="zh-CN"/>
        </w:rPr>
        <w:t xml:space="preserve">3 </w:t>
      </w:r>
      <w:r>
        <w:rPr>
          <w:rFonts w:hint="eastAsia"/>
          <w:szCs w:val="30"/>
          <w:lang w:val="en-US" w:eastAsia="zh-CN"/>
        </w:rPr>
        <w:t>ESP8266模块</w:t>
      </w:r>
      <w:r>
        <w:tab/>
      </w:r>
      <w:r>
        <w:fldChar w:fldCharType="begin"/>
      </w:r>
      <w:r>
        <w:instrText xml:space="preserve"> PAGEREF _Toc30879 \h </w:instrText>
      </w:r>
      <w:r>
        <w:fldChar w:fldCharType="separate"/>
      </w:r>
      <w:r>
        <w:t>19</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_Toc32113 </w:instrText>
      </w:r>
      <w:r>
        <w:rPr>
          <w:rFonts w:hint="eastAsia" w:ascii="宋体" w:hAnsi="宋体" w:eastAsia="宋体" w:cs="宋体"/>
        </w:rPr>
        <w:fldChar w:fldCharType="separate"/>
      </w:r>
      <w:r>
        <w:rPr>
          <w:szCs w:val="30"/>
        </w:rPr>
        <w:t>4</w:t>
      </w:r>
      <w:r>
        <w:rPr>
          <w:rFonts w:hint="eastAsia"/>
          <w:szCs w:val="30"/>
          <w:lang w:val="en-US" w:eastAsia="zh-CN"/>
        </w:rPr>
        <w:t>.</w:t>
      </w:r>
      <w:r>
        <w:rPr>
          <w:szCs w:val="30"/>
          <w:lang w:eastAsia="zh-CN"/>
        </w:rPr>
        <w:t>4</w:t>
      </w:r>
      <w:r>
        <w:rPr>
          <w:rFonts w:hint="eastAsia"/>
          <w:szCs w:val="30"/>
          <w:lang w:eastAsia="zh-CN"/>
        </w:rPr>
        <w:t xml:space="preserve"> </w:t>
      </w:r>
      <w:r>
        <w:rPr>
          <w:szCs w:val="30"/>
        </w:rPr>
        <w:t>本章小结</w:t>
      </w:r>
      <w:r>
        <w:tab/>
      </w:r>
      <w:r>
        <w:fldChar w:fldCharType="begin"/>
      </w:r>
      <w:r>
        <w:instrText xml:space="preserve"> PAGEREF _Toc32113 \h </w:instrText>
      </w:r>
      <w:r>
        <w:fldChar w:fldCharType="separate"/>
      </w:r>
      <w:r>
        <w:t>20</w:t>
      </w:r>
      <w:r>
        <w:fldChar w:fldCharType="end"/>
      </w:r>
      <w:r>
        <w:rPr>
          <w:rFonts w:hint="eastAsia" w:ascii="宋体" w:hAnsi="宋体" w:eastAsia="宋体" w:cs="宋体"/>
        </w:rPr>
        <w:fldChar w:fldCharType="end"/>
      </w:r>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_Toc17033 </w:instrText>
      </w:r>
      <w:r>
        <w:rPr>
          <w:rFonts w:hint="eastAsia" w:ascii="宋体" w:hAnsi="宋体" w:eastAsia="宋体" w:cs="宋体"/>
        </w:rPr>
        <w:fldChar w:fldCharType="separate"/>
      </w:r>
      <w:r>
        <w:rPr>
          <w:szCs w:val="32"/>
        </w:rPr>
        <w:t>第</w:t>
      </w:r>
      <w:r>
        <w:rPr>
          <w:szCs w:val="32"/>
          <w:lang w:eastAsia="zh-CN"/>
        </w:rPr>
        <w:t>5</w:t>
      </w:r>
      <w:r>
        <w:rPr>
          <w:szCs w:val="32"/>
        </w:rPr>
        <w:t>章</w:t>
      </w:r>
      <w:r>
        <w:rPr>
          <w:rFonts w:hint="eastAsia"/>
          <w:szCs w:val="32"/>
          <w:lang w:eastAsia="zh-CN"/>
        </w:rPr>
        <w:t xml:space="preserve"> </w:t>
      </w:r>
      <w:r>
        <w:rPr>
          <w:rFonts w:hint="eastAsia"/>
          <w:szCs w:val="32"/>
        </w:rPr>
        <w:t>软件设计</w:t>
      </w:r>
      <w:r>
        <w:tab/>
      </w:r>
      <w:r>
        <w:fldChar w:fldCharType="begin"/>
      </w:r>
      <w:r>
        <w:instrText xml:space="preserve"> PAGEREF _Toc17033 \h </w:instrText>
      </w:r>
      <w:r>
        <w:fldChar w:fldCharType="separate"/>
      </w:r>
      <w:r>
        <w:t>21</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_Toc7110 </w:instrText>
      </w:r>
      <w:r>
        <w:rPr>
          <w:rFonts w:hint="eastAsia" w:ascii="宋体" w:hAnsi="宋体" w:eastAsia="宋体" w:cs="宋体"/>
        </w:rPr>
        <w:fldChar w:fldCharType="separate"/>
      </w:r>
      <w:r>
        <w:rPr>
          <w:szCs w:val="30"/>
        </w:rPr>
        <w:t>5</w:t>
      </w:r>
      <w:r>
        <w:rPr>
          <w:rFonts w:hint="eastAsia"/>
          <w:szCs w:val="30"/>
          <w:lang w:val="en-US" w:eastAsia="zh-CN"/>
        </w:rPr>
        <w:t>.</w:t>
      </w:r>
      <w:r>
        <w:rPr>
          <w:szCs w:val="30"/>
        </w:rPr>
        <w:t>1</w:t>
      </w:r>
      <w:r>
        <w:rPr>
          <w:rFonts w:hint="eastAsia"/>
          <w:szCs w:val="30"/>
          <w:lang w:eastAsia="zh-CN"/>
        </w:rPr>
        <w:t xml:space="preserve"> </w:t>
      </w:r>
      <w:r>
        <w:rPr>
          <w:rFonts w:hint="eastAsia"/>
          <w:szCs w:val="30"/>
          <w:lang w:val="en-US" w:eastAsia="zh-CN"/>
        </w:rPr>
        <w:t>感知层</w:t>
      </w:r>
      <w:r>
        <w:rPr>
          <w:rFonts w:hint="eastAsia"/>
          <w:szCs w:val="30"/>
        </w:rPr>
        <w:t>软件设计</w:t>
      </w:r>
      <w:r>
        <w:tab/>
      </w:r>
      <w:r>
        <w:fldChar w:fldCharType="begin"/>
      </w:r>
      <w:r>
        <w:instrText xml:space="preserve"> PAGEREF _Toc7110 \h </w:instrText>
      </w:r>
      <w:r>
        <w:fldChar w:fldCharType="separate"/>
      </w:r>
      <w:r>
        <w:t>21</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_Toc27893 </w:instrText>
      </w:r>
      <w:r>
        <w:rPr>
          <w:rFonts w:hint="eastAsia" w:ascii="宋体" w:hAnsi="宋体" w:eastAsia="宋体" w:cs="宋体"/>
        </w:rPr>
        <w:fldChar w:fldCharType="separate"/>
      </w:r>
      <w:r>
        <w:rPr>
          <w:szCs w:val="30"/>
          <w:lang w:eastAsia="zh-CN"/>
        </w:rPr>
        <w:t>5</w:t>
      </w:r>
      <w:r>
        <w:rPr>
          <w:rFonts w:hint="eastAsia"/>
          <w:szCs w:val="30"/>
          <w:lang w:val="en-US" w:eastAsia="zh-CN"/>
        </w:rPr>
        <w:t>.</w:t>
      </w:r>
      <w:r>
        <w:rPr>
          <w:rFonts w:hint="eastAsia"/>
          <w:szCs w:val="30"/>
          <w:lang w:eastAsia="zh-CN"/>
        </w:rPr>
        <w:t>1</w:t>
      </w:r>
      <w:r>
        <w:rPr>
          <w:rFonts w:hint="eastAsia"/>
          <w:szCs w:val="30"/>
          <w:lang w:val="en-US" w:eastAsia="zh-CN"/>
        </w:rPr>
        <w:t>.</w:t>
      </w:r>
      <w:r>
        <w:rPr>
          <w:szCs w:val="30"/>
          <w:lang w:eastAsia="zh-CN"/>
        </w:rPr>
        <w:t>1</w:t>
      </w:r>
      <w:r>
        <w:rPr>
          <w:rFonts w:hint="eastAsia"/>
          <w:szCs w:val="30"/>
          <w:lang w:eastAsia="zh-CN"/>
        </w:rPr>
        <w:t xml:space="preserve"> </w:t>
      </w:r>
      <w:r>
        <w:rPr>
          <w:rFonts w:hint="eastAsia" w:ascii="黑体" w:hAnsi="黑体"/>
          <w:szCs w:val="28"/>
          <w:lang w:eastAsia="zh-CN"/>
        </w:rPr>
        <w:t>单片机主函数程序设计</w:t>
      </w:r>
      <w:r>
        <w:tab/>
      </w:r>
      <w:r>
        <w:fldChar w:fldCharType="begin"/>
      </w:r>
      <w:r>
        <w:instrText xml:space="preserve"> PAGEREF _Toc27893 \h </w:instrText>
      </w:r>
      <w:r>
        <w:fldChar w:fldCharType="separate"/>
      </w:r>
      <w:r>
        <w:t>21</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_Toc8033 </w:instrText>
      </w:r>
      <w:r>
        <w:rPr>
          <w:rFonts w:hint="eastAsia" w:ascii="宋体" w:hAnsi="宋体" w:eastAsia="宋体" w:cs="宋体"/>
        </w:rPr>
        <w:fldChar w:fldCharType="separate"/>
      </w:r>
      <w:r>
        <w:rPr>
          <w:szCs w:val="30"/>
          <w:lang w:eastAsia="zh-CN"/>
        </w:rPr>
        <w:t>5</w:t>
      </w:r>
      <w:r>
        <w:rPr>
          <w:rFonts w:hint="eastAsia"/>
          <w:szCs w:val="30"/>
          <w:lang w:val="en-US" w:eastAsia="zh-CN"/>
        </w:rPr>
        <w:t>.</w:t>
      </w:r>
      <w:r>
        <w:rPr>
          <w:rFonts w:hint="eastAsia"/>
          <w:szCs w:val="30"/>
          <w:lang w:eastAsia="zh-CN"/>
        </w:rPr>
        <w:t>1</w:t>
      </w:r>
      <w:r>
        <w:rPr>
          <w:rFonts w:hint="eastAsia"/>
          <w:szCs w:val="30"/>
          <w:lang w:val="en-US" w:eastAsia="zh-CN"/>
        </w:rPr>
        <w:t>.</w:t>
      </w:r>
      <w:r>
        <w:rPr>
          <w:rFonts w:hint="eastAsia"/>
          <w:szCs w:val="30"/>
          <w:lang w:eastAsia="zh-CN"/>
        </w:rPr>
        <w:t xml:space="preserve">2 </w:t>
      </w:r>
      <w:r>
        <w:rPr>
          <w:rFonts w:hint="eastAsia" w:ascii="黑体" w:hAnsi="黑体"/>
          <w:szCs w:val="28"/>
          <w:lang w:val="en-US" w:eastAsia="zh-CN"/>
        </w:rPr>
        <w:t>ESP8266连接功能程序设计</w:t>
      </w:r>
      <w:r>
        <w:tab/>
      </w:r>
      <w:r>
        <w:fldChar w:fldCharType="begin"/>
      </w:r>
      <w:r>
        <w:instrText xml:space="preserve"> PAGEREF _Toc8033 \h </w:instrText>
      </w:r>
      <w:r>
        <w:fldChar w:fldCharType="separate"/>
      </w:r>
      <w:r>
        <w:t>22</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_Toc8225 </w:instrText>
      </w:r>
      <w:r>
        <w:rPr>
          <w:rFonts w:hint="eastAsia" w:ascii="宋体" w:hAnsi="宋体" w:eastAsia="宋体" w:cs="宋体"/>
        </w:rPr>
        <w:fldChar w:fldCharType="separate"/>
      </w:r>
      <w:r>
        <w:rPr>
          <w:szCs w:val="28"/>
        </w:rPr>
        <w:t>5</w:t>
      </w:r>
      <w:r>
        <w:rPr>
          <w:rFonts w:hint="eastAsia"/>
          <w:szCs w:val="28"/>
          <w:lang w:val="en-US" w:eastAsia="zh-CN"/>
        </w:rPr>
        <w:t>.</w:t>
      </w:r>
      <w:r>
        <w:rPr>
          <w:rFonts w:hint="eastAsia"/>
          <w:szCs w:val="28"/>
        </w:rPr>
        <w:t>1</w:t>
      </w:r>
      <w:r>
        <w:rPr>
          <w:rFonts w:hint="eastAsia"/>
          <w:szCs w:val="28"/>
          <w:lang w:val="en-US" w:eastAsia="zh-CN"/>
        </w:rPr>
        <w:t>.</w:t>
      </w:r>
      <w:r>
        <w:rPr>
          <w:szCs w:val="28"/>
        </w:rPr>
        <w:t>3</w:t>
      </w:r>
      <w:r>
        <w:rPr>
          <w:rFonts w:hint="eastAsia"/>
          <w:szCs w:val="28"/>
        </w:rPr>
        <w:t xml:space="preserve"> </w:t>
      </w:r>
      <w:r>
        <w:rPr>
          <w:rFonts w:hint="eastAsia"/>
          <w:szCs w:val="28"/>
          <w:lang w:val="en-US" w:eastAsia="zh-CN"/>
        </w:rPr>
        <w:t>WAV定长音频录制功能</w:t>
      </w:r>
      <w:r>
        <w:rPr>
          <w:rFonts w:hint="eastAsia"/>
          <w:szCs w:val="28"/>
        </w:rPr>
        <w:t>程序设计</w:t>
      </w:r>
      <w:r>
        <w:tab/>
      </w:r>
      <w:r>
        <w:fldChar w:fldCharType="begin"/>
      </w:r>
      <w:r>
        <w:instrText xml:space="preserve"> PAGEREF _Toc8225 \h </w:instrText>
      </w:r>
      <w:r>
        <w:fldChar w:fldCharType="separate"/>
      </w:r>
      <w:r>
        <w:t>23</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_Toc30729 </w:instrText>
      </w:r>
      <w:r>
        <w:rPr>
          <w:rFonts w:hint="eastAsia" w:ascii="宋体" w:hAnsi="宋体" w:eastAsia="宋体" w:cs="宋体"/>
        </w:rPr>
        <w:fldChar w:fldCharType="separate"/>
      </w:r>
      <w:r>
        <w:rPr>
          <w:szCs w:val="30"/>
          <w:lang w:eastAsia="zh-CN"/>
        </w:rPr>
        <w:t>5</w:t>
      </w:r>
      <w:r>
        <w:rPr>
          <w:rFonts w:hint="eastAsia"/>
          <w:szCs w:val="30"/>
          <w:lang w:val="en-US" w:eastAsia="zh-CN"/>
        </w:rPr>
        <w:t>.</w:t>
      </w:r>
      <w:r>
        <w:rPr>
          <w:rFonts w:hint="eastAsia"/>
          <w:szCs w:val="30"/>
          <w:lang w:eastAsia="zh-CN"/>
        </w:rPr>
        <w:t>1</w:t>
      </w:r>
      <w:r>
        <w:rPr>
          <w:rFonts w:hint="eastAsia"/>
          <w:szCs w:val="30"/>
          <w:lang w:val="en-US" w:eastAsia="zh-CN"/>
        </w:rPr>
        <w:t>.</w:t>
      </w:r>
      <w:r>
        <w:rPr>
          <w:szCs w:val="30"/>
          <w:lang w:eastAsia="zh-CN"/>
        </w:rPr>
        <w:t>4</w:t>
      </w:r>
      <w:r>
        <w:rPr>
          <w:rFonts w:hint="eastAsia"/>
          <w:szCs w:val="30"/>
          <w:lang w:eastAsia="zh-CN"/>
        </w:rPr>
        <w:t xml:space="preserve"> </w:t>
      </w:r>
      <w:r>
        <w:rPr>
          <w:rFonts w:hint="eastAsia" w:ascii="黑体" w:hAnsi="黑体"/>
          <w:szCs w:val="28"/>
          <w:lang w:val="en-US" w:eastAsia="zh-CN"/>
        </w:rPr>
        <w:t>音频文件上传更新功能程序设计</w:t>
      </w:r>
      <w:r>
        <w:tab/>
      </w:r>
      <w:r>
        <w:fldChar w:fldCharType="begin"/>
      </w:r>
      <w:r>
        <w:instrText xml:space="preserve"> PAGEREF _Toc30729 \h </w:instrText>
      </w:r>
      <w:r>
        <w:fldChar w:fldCharType="separate"/>
      </w:r>
      <w:r>
        <w:t>23</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_Toc15178 </w:instrText>
      </w:r>
      <w:r>
        <w:rPr>
          <w:rFonts w:hint="eastAsia" w:ascii="宋体" w:hAnsi="宋体" w:eastAsia="宋体" w:cs="宋体"/>
        </w:rPr>
        <w:fldChar w:fldCharType="separate"/>
      </w:r>
      <w:r>
        <w:rPr>
          <w:szCs w:val="30"/>
        </w:rPr>
        <w:t>5</w:t>
      </w:r>
      <w:r>
        <w:rPr>
          <w:rFonts w:hint="eastAsia"/>
          <w:szCs w:val="30"/>
          <w:lang w:val="en-US" w:eastAsia="zh-CN"/>
        </w:rPr>
        <w:t>.</w:t>
      </w:r>
      <w:r>
        <w:rPr>
          <w:szCs w:val="30"/>
        </w:rPr>
        <w:t>2</w:t>
      </w:r>
      <w:r>
        <w:rPr>
          <w:rFonts w:hint="eastAsia"/>
          <w:szCs w:val="30"/>
          <w:lang w:eastAsia="zh-CN"/>
        </w:rPr>
        <w:t xml:space="preserve"> </w:t>
      </w:r>
      <w:r>
        <w:rPr>
          <w:rFonts w:hint="eastAsia"/>
          <w:szCs w:val="30"/>
          <w:lang w:val="en-US" w:eastAsia="zh-CN"/>
        </w:rPr>
        <w:t>服务端</w:t>
      </w:r>
      <w:r>
        <w:rPr>
          <w:rFonts w:hint="eastAsia"/>
          <w:szCs w:val="30"/>
          <w:lang w:eastAsia="zh-CN"/>
        </w:rPr>
        <w:t>程序</w:t>
      </w:r>
      <w:r>
        <w:rPr>
          <w:rFonts w:hint="eastAsia"/>
          <w:szCs w:val="30"/>
        </w:rPr>
        <w:t>设计</w:t>
      </w:r>
      <w:r>
        <w:tab/>
      </w:r>
      <w:r>
        <w:fldChar w:fldCharType="begin"/>
      </w:r>
      <w:r>
        <w:instrText xml:space="preserve"> PAGEREF _Toc15178 \h </w:instrText>
      </w:r>
      <w:r>
        <w:fldChar w:fldCharType="separate"/>
      </w:r>
      <w:r>
        <w:t>25</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_Toc17484 </w:instrText>
      </w:r>
      <w:r>
        <w:rPr>
          <w:rFonts w:hint="eastAsia" w:ascii="宋体" w:hAnsi="宋体" w:eastAsia="宋体" w:cs="宋体"/>
        </w:rPr>
        <w:fldChar w:fldCharType="separate"/>
      </w:r>
      <w:r>
        <w:rPr>
          <w:szCs w:val="28"/>
        </w:rPr>
        <w:t>5</w:t>
      </w:r>
      <w:r>
        <w:rPr>
          <w:rFonts w:hint="eastAsia"/>
          <w:szCs w:val="28"/>
          <w:lang w:val="en-US" w:eastAsia="zh-CN"/>
        </w:rPr>
        <w:t>.</w:t>
      </w:r>
      <w:r>
        <w:rPr>
          <w:rFonts w:hint="eastAsia"/>
          <w:szCs w:val="28"/>
          <w:lang w:eastAsia="zh-CN"/>
        </w:rPr>
        <w:t>2</w:t>
      </w:r>
      <w:r>
        <w:rPr>
          <w:rFonts w:hint="eastAsia"/>
          <w:szCs w:val="28"/>
          <w:lang w:val="en-US" w:eastAsia="zh-CN"/>
        </w:rPr>
        <w:t>.</w:t>
      </w:r>
      <w:r>
        <w:rPr>
          <w:rFonts w:hint="eastAsia"/>
          <w:szCs w:val="28"/>
          <w:lang w:eastAsia="zh-CN"/>
        </w:rPr>
        <w:t>1</w:t>
      </w:r>
      <w:r>
        <w:rPr>
          <w:rFonts w:hint="eastAsia"/>
          <w:szCs w:val="30"/>
          <w:lang w:eastAsia="zh-CN"/>
        </w:rPr>
        <w:t xml:space="preserve"> </w:t>
      </w:r>
      <w:r>
        <w:rPr>
          <w:rFonts w:hint="eastAsia"/>
          <w:szCs w:val="30"/>
          <w:lang w:val="en-US" w:eastAsia="zh-CN"/>
        </w:rPr>
        <w:t>服务端整体程序设计</w:t>
      </w:r>
      <w:r>
        <w:tab/>
      </w:r>
      <w:r>
        <w:fldChar w:fldCharType="begin"/>
      </w:r>
      <w:r>
        <w:instrText xml:space="preserve"> PAGEREF _Toc17484 \h </w:instrText>
      </w:r>
      <w:r>
        <w:fldChar w:fldCharType="separate"/>
      </w:r>
      <w:r>
        <w:t>25</w:t>
      </w:r>
      <w:r>
        <w:fldChar w:fldCharType="end"/>
      </w:r>
      <w:r>
        <w:rPr>
          <w:rFonts w:hint="eastAsia" w:ascii="宋体" w:hAnsi="宋体" w:eastAsia="宋体" w:cs="宋体"/>
        </w:rPr>
        <w:fldChar w:fldCharType="end"/>
      </w:r>
    </w:p>
    <w:p>
      <w:pPr>
        <w:pStyle w:val="12"/>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_Toc21991 </w:instrText>
      </w:r>
      <w:r>
        <w:rPr>
          <w:rFonts w:hint="eastAsia" w:ascii="宋体" w:hAnsi="宋体" w:eastAsia="宋体" w:cs="宋体"/>
        </w:rPr>
        <w:fldChar w:fldCharType="separate"/>
      </w:r>
      <w:r>
        <w:rPr>
          <w:szCs w:val="28"/>
        </w:rPr>
        <w:t>5</w:t>
      </w:r>
      <w:r>
        <w:rPr>
          <w:rFonts w:hint="eastAsia"/>
          <w:szCs w:val="28"/>
          <w:lang w:val="en-US" w:eastAsia="zh-CN"/>
        </w:rPr>
        <w:t>.</w:t>
      </w:r>
      <w:r>
        <w:rPr>
          <w:rFonts w:hint="eastAsia"/>
          <w:szCs w:val="28"/>
          <w:lang w:eastAsia="zh-CN"/>
        </w:rPr>
        <w:t>2</w:t>
      </w:r>
      <w:r>
        <w:rPr>
          <w:rFonts w:hint="eastAsia"/>
          <w:szCs w:val="28"/>
          <w:lang w:val="en-US" w:eastAsia="zh-CN"/>
        </w:rPr>
        <w:t>.</w:t>
      </w:r>
      <w:r>
        <w:rPr>
          <w:szCs w:val="28"/>
        </w:rPr>
        <w:t>2</w:t>
      </w:r>
      <w:r>
        <w:rPr>
          <w:rFonts w:hint="eastAsia"/>
          <w:szCs w:val="28"/>
          <w:lang w:eastAsia="zh-CN"/>
        </w:rPr>
        <w:t xml:space="preserve"> </w:t>
      </w:r>
      <w:r>
        <w:rPr>
          <w:rFonts w:hint="eastAsia"/>
          <w:szCs w:val="30"/>
          <w:lang w:val="en-US" w:eastAsia="zh-CN"/>
        </w:rPr>
        <w:t>WAV音频文件的重构</w:t>
      </w:r>
      <w:r>
        <w:tab/>
      </w:r>
      <w:r>
        <w:fldChar w:fldCharType="begin"/>
      </w:r>
      <w:r>
        <w:instrText xml:space="preserve"> PAGEREF _Toc21991 \h </w:instrText>
      </w:r>
      <w:r>
        <w:fldChar w:fldCharType="separate"/>
      </w:r>
      <w:r>
        <w:t>27</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_Toc27745 </w:instrText>
      </w:r>
      <w:r>
        <w:rPr>
          <w:rFonts w:hint="eastAsia" w:ascii="宋体" w:hAnsi="宋体" w:eastAsia="宋体" w:cs="宋体"/>
        </w:rPr>
        <w:fldChar w:fldCharType="separate"/>
      </w:r>
      <w:r>
        <w:rPr>
          <w:szCs w:val="30"/>
        </w:rPr>
        <w:t>5</w:t>
      </w:r>
      <w:r>
        <w:rPr>
          <w:rFonts w:hint="eastAsia"/>
          <w:szCs w:val="30"/>
          <w:lang w:val="en-US" w:eastAsia="zh-CN"/>
        </w:rPr>
        <w:t>.</w:t>
      </w:r>
      <w:r>
        <w:rPr>
          <w:szCs w:val="30"/>
        </w:rPr>
        <w:t>3</w:t>
      </w:r>
      <w:r>
        <w:rPr>
          <w:rFonts w:hint="eastAsia"/>
          <w:szCs w:val="30"/>
          <w:lang w:eastAsia="zh-CN"/>
        </w:rPr>
        <w:t xml:space="preserve"> </w:t>
      </w:r>
      <w:r>
        <w:rPr>
          <w:rFonts w:hint="eastAsia"/>
          <w:szCs w:val="30"/>
          <w:lang w:val="en-US" w:eastAsia="zh-CN"/>
        </w:rPr>
        <w:t>客户端</w:t>
      </w:r>
      <w:r>
        <w:rPr>
          <w:rFonts w:hint="eastAsia"/>
          <w:szCs w:val="30"/>
          <w:lang w:eastAsia="zh-CN"/>
        </w:rPr>
        <w:t>程序设计</w:t>
      </w:r>
      <w:r>
        <w:tab/>
      </w:r>
      <w:r>
        <w:fldChar w:fldCharType="begin"/>
      </w:r>
      <w:r>
        <w:instrText xml:space="preserve"> PAGEREF _Toc27745 \h </w:instrText>
      </w:r>
      <w:r>
        <w:fldChar w:fldCharType="separate"/>
      </w:r>
      <w:r>
        <w:t>29</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_Toc5001 </w:instrText>
      </w:r>
      <w:r>
        <w:rPr>
          <w:rFonts w:hint="eastAsia" w:ascii="宋体" w:hAnsi="宋体" w:eastAsia="宋体" w:cs="宋体"/>
        </w:rPr>
        <w:fldChar w:fldCharType="separate"/>
      </w:r>
      <w:r>
        <w:rPr>
          <w:szCs w:val="30"/>
          <w:lang w:eastAsia="zh-CN"/>
        </w:rPr>
        <w:t>5</w:t>
      </w:r>
      <w:r>
        <w:rPr>
          <w:rFonts w:hint="eastAsia"/>
          <w:szCs w:val="30"/>
          <w:lang w:val="en-US" w:eastAsia="zh-CN"/>
        </w:rPr>
        <w:t>.</w:t>
      </w:r>
      <w:r>
        <w:rPr>
          <w:szCs w:val="30"/>
          <w:lang w:eastAsia="zh-CN"/>
        </w:rPr>
        <w:t>4</w:t>
      </w:r>
      <w:r>
        <w:rPr>
          <w:rFonts w:hint="eastAsia"/>
          <w:szCs w:val="30"/>
          <w:lang w:eastAsia="zh-CN"/>
        </w:rPr>
        <w:t xml:space="preserve"> </w:t>
      </w:r>
      <w:r>
        <w:rPr>
          <w:szCs w:val="30"/>
        </w:rPr>
        <w:t>本章小结</w:t>
      </w:r>
      <w:r>
        <w:tab/>
      </w:r>
      <w:r>
        <w:fldChar w:fldCharType="begin"/>
      </w:r>
      <w:r>
        <w:instrText xml:space="preserve"> PAGEREF _Toc5001 \h </w:instrText>
      </w:r>
      <w:r>
        <w:fldChar w:fldCharType="separate"/>
      </w:r>
      <w:r>
        <w:t>33</w:t>
      </w:r>
      <w:r>
        <w:fldChar w:fldCharType="end"/>
      </w:r>
      <w:r>
        <w:rPr>
          <w:rFonts w:hint="eastAsia" w:ascii="宋体" w:hAnsi="宋体" w:eastAsia="宋体" w:cs="宋体"/>
        </w:rPr>
        <w:fldChar w:fldCharType="end"/>
      </w:r>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_Toc14586 </w:instrText>
      </w:r>
      <w:r>
        <w:rPr>
          <w:rFonts w:hint="eastAsia" w:ascii="宋体" w:hAnsi="宋体" w:eastAsia="宋体" w:cs="宋体"/>
        </w:rPr>
        <w:fldChar w:fldCharType="separate"/>
      </w:r>
      <w:r>
        <w:rPr>
          <w:szCs w:val="32"/>
        </w:rPr>
        <w:t>第6章</w:t>
      </w:r>
      <w:r>
        <w:rPr>
          <w:rFonts w:hint="eastAsia"/>
          <w:szCs w:val="32"/>
          <w:lang w:eastAsia="zh-CN"/>
        </w:rPr>
        <w:t xml:space="preserve"> </w:t>
      </w:r>
      <w:r>
        <w:rPr>
          <w:rFonts w:hint="eastAsia"/>
          <w:lang w:eastAsia="zh-CN"/>
        </w:rPr>
        <w:t>系统功能实现及测试</w:t>
      </w:r>
      <w:r>
        <w:tab/>
      </w:r>
      <w:r>
        <w:fldChar w:fldCharType="begin"/>
      </w:r>
      <w:r>
        <w:instrText xml:space="preserve"> PAGEREF _Toc14586 \h </w:instrText>
      </w:r>
      <w:r>
        <w:fldChar w:fldCharType="separate"/>
      </w:r>
      <w:r>
        <w:t>34</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_Toc10199 </w:instrText>
      </w:r>
      <w:r>
        <w:rPr>
          <w:rFonts w:hint="eastAsia" w:ascii="宋体" w:hAnsi="宋体" w:eastAsia="宋体" w:cs="宋体"/>
        </w:rPr>
        <w:fldChar w:fldCharType="separate"/>
      </w:r>
      <w:r>
        <w:rPr>
          <w:szCs w:val="30"/>
        </w:rPr>
        <w:t>6</w:t>
      </w:r>
      <w:r>
        <w:rPr>
          <w:rFonts w:hint="eastAsia"/>
          <w:szCs w:val="30"/>
          <w:lang w:val="en-US" w:eastAsia="zh-CN"/>
        </w:rPr>
        <w:t>.</w:t>
      </w:r>
      <w:r>
        <w:rPr>
          <w:szCs w:val="30"/>
        </w:rPr>
        <w:t>1</w:t>
      </w:r>
      <w:r>
        <w:rPr>
          <w:rFonts w:hint="eastAsia"/>
          <w:szCs w:val="30"/>
          <w:lang w:eastAsia="zh-CN"/>
        </w:rPr>
        <w:t xml:space="preserve"> </w:t>
      </w:r>
      <w:r>
        <w:rPr>
          <w:rFonts w:hint="eastAsia"/>
          <w:lang w:val="en-US" w:eastAsia="zh-CN"/>
        </w:rPr>
        <w:t>感知层功能实现与测试</w:t>
      </w:r>
      <w:r>
        <w:tab/>
      </w:r>
      <w:r>
        <w:fldChar w:fldCharType="begin"/>
      </w:r>
      <w:r>
        <w:instrText xml:space="preserve"> PAGEREF _Toc10199 \h </w:instrText>
      </w:r>
      <w:r>
        <w:fldChar w:fldCharType="separate"/>
      </w:r>
      <w:r>
        <w:t>34</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_Toc28133 </w:instrText>
      </w:r>
      <w:r>
        <w:rPr>
          <w:rFonts w:hint="eastAsia" w:ascii="宋体" w:hAnsi="宋体" w:eastAsia="宋体" w:cs="宋体"/>
        </w:rPr>
        <w:fldChar w:fldCharType="separate"/>
      </w:r>
      <w:r>
        <w:rPr>
          <w:szCs w:val="30"/>
        </w:rPr>
        <w:t>6</w:t>
      </w:r>
      <w:r>
        <w:rPr>
          <w:rFonts w:hint="eastAsia"/>
          <w:szCs w:val="30"/>
          <w:lang w:val="en-US" w:eastAsia="zh-CN"/>
        </w:rPr>
        <w:t>.</w:t>
      </w:r>
      <w:r>
        <w:rPr>
          <w:rFonts w:hint="eastAsia"/>
          <w:szCs w:val="30"/>
          <w:lang w:eastAsia="zh-CN"/>
        </w:rPr>
        <w:t xml:space="preserve">2 </w:t>
      </w:r>
      <w:r>
        <w:rPr>
          <w:rFonts w:hint="eastAsia"/>
          <w:szCs w:val="30"/>
          <w:lang w:val="en-US" w:eastAsia="zh-CN"/>
        </w:rPr>
        <w:t>服务端功能实现与测试</w:t>
      </w:r>
      <w:r>
        <w:tab/>
      </w:r>
      <w:r>
        <w:fldChar w:fldCharType="begin"/>
      </w:r>
      <w:r>
        <w:instrText xml:space="preserve"> PAGEREF _Toc28133 \h </w:instrText>
      </w:r>
      <w:r>
        <w:fldChar w:fldCharType="separate"/>
      </w:r>
      <w:r>
        <w:t>36</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_Toc4922 </w:instrText>
      </w:r>
      <w:r>
        <w:rPr>
          <w:rFonts w:hint="eastAsia" w:ascii="宋体" w:hAnsi="宋体" w:eastAsia="宋体" w:cs="宋体"/>
        </w:rPr>
        <w:fldChar w:fldCharType="separate"/>
      </w:r>
      <w:r>
        <w:rPr>
          <w:szCs w:val="30"/>
        </w:rPr>
        <w:t>6</w:t>
      </w:r>
      <w:r>
        <w:rPr>
          <w:rFonts w:hint="eastAsia"/>
          <w:szCs w:val="30"/>
          <w:lang w:val="en-US" w:eastAsia="zh-CN"/>
        </w:rPr>
        <w:t>.</w:t>
      </w:r>
      <w:r>
        <w:rPr>
          <w:rFonts w:hint="eastAsia"/>
          <w:szCs w:val="30"/>
          <w:lang w:eastAsia="zh-CN"/>
        </w:rPr>
        <w:t xml:space="preserve">3 </w:t>
      </w:r>
      <w:r>
        <w:rPr>
          <w:rFonts w:hint="eastAsia"/>
          <w:lang w:val="en-US" w:eastAsia="zh-CN"/>
        </w:rPr>
        <w:t>客户端功能实现与测试</w:t>
      </w:r>
      <w:r>
        <w:tab/>
      </w:r>
      <w:r>
        <w:fldChar w:fldCharType="begin"/>
      </w:r>
      <w:r>
        <w:instrText xml:space="preserve"> PAGEREF _Toc4922 \h </w:instrText>
      </w:r>
      <w:r>
        <w:fldChar w:fldCharType="separate"/>
      </w:r>
      <w:r>
        <w:t>39</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_Toc28266 </w:instrText>
      </w:r>
      <w:r>
        <w:rPr>
          <w:rFonts w:hint="eastAsia" w:ascii="宋体" w:hAnsi="宋体" w:eastAsia="宋体" w:cs="宋体"/>
        </w:rPr>
        <w:fldChar w:fldCharType="separate"/>
      </w:r>
      <w:r>
        <w:rPr>
          <w:szCs w:val="30"/>
        </w:rPr>
        <w:t>6</w:t>
      </w:r>
      <w:r>
        <w:rPr>
          <w:rFonts w:hint="eastAsia"/>
          <w:szCs w:val="30"/>
          <w:lang w:val="en-US" w:eastAsia="zh-CN"/>
        </w:rPr>
        <w:t>.</w:t>
      </w:r>
      <w:r>
        <w:rPr>
          <w:szCs w:val="30"/>
          <w:lang w:eastAsia="zh-CN"/>
        </w:rPr>
        <w:t>4</w:t>
      </w:r>
      <w:r>
        <w:rPr>
          <w:rFonts w:hint="eastAsia"/>
          <w:szCs w:val="30"/>
          <w:lang w:eastAsia="zh-CN"/>
        </w:rPr>
        <w:t xml:space="preserve"> </w:t>
      </w:r>
      <w:r>
        <w:rPr>
          <w:rFonts w:hint="eastAsia"/>
          <w:lang w:val="en-US" w:eastAsia="zh-CN"/>
        </w:rPr>
        <w:t>PCM转字符的性能分析及参数自适应</w:t>
      </w:r>
      <w:r>
        <w:tab/>
      </w:r>
      <w:r>
        <w:fldChar w:fldCharType="begin"/>
      </w:r>
      <w:r>
        <w:instrText xml:space="preserve"> PAGEREF _Toc28266 \h </w:instrText>
      </w:r>
      <w:r>
        <w:fldChar w:fldCharType="separate"/>
      </w:r>
      <w:r>
        <w:t>43</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_Toc9792 </w:instrText>
      </w:r>
      <w:r>
        <w:rPr>
          <w:rFonts w:hint="eastAsia" w:ascii="宋体" w:hAnsi="宋体" w:eastAsia="宋体" w:cs="宋体"/>
        </w:rPr>
        <w:fldChar w:fldCharType="separate"/>
      </w:r>
      <w:r>
        <w:rPr>
          <w:szCs w:val="30"/>
        </w:rPr>
        <w:t>6</w:t>
      </w:r>
      <w:r>
        <w:rPr>
          <w:rFonts w:hint="eastAsia"/>
          <w:szCs w:val="30"/>
          <w:lang w:val="en-US" w:eastAsia="zh-CN"/>
        </w:rPr>
        <w:t>.</w:t>
      </w:r>
      <w:r>
        <w:rPr>
          <w:szCs w:val="30"/>
          <w:lang w:eastAsia="zh-CN"/>
        </w:rPr>
        <w:t>5</w:t>
      </w:r>
      <w:r>
        <w:rPr>
          <w:rFonts w:hint="eastAsia"/>
          <w:szCs w:val="30"/>
          <w:lang w:eastAsia="zh-CN"/>
        </w:rPr>
        <w:t xml:space="preserve"> </w:t>
      </w:r>
      <w:r>
        <w:rPr>
          <w:rFonts w:hint="eastAsia"/>
          <w:lang w:val="en-US" w:eastAsia="zh-CN"/>
        </w:rPr>
        <w:t>系统整体测试</w:t>
      </w:r>
      <w:r>
        <w:tab/>
      </w:r>
      <w:r>
        <w:fldChar w:fldCharType="begin"/>
      </w:r>
      <w:r>
        <w:instrText xml:space="preserve"> PAGEREF _Toc9792 \h </w:instrText>
      </w:r>
      <w:r>
        <w:fldChar w:fldCharType="separate"/>
      </w:r>
      <w:r>
        <w:t>46</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_Toc25021 </w:instrText>
      </w:r>
      <w:r>
        <w:rPr>
          <w:rFonts w:hint="eastAsia" w:ascii="宋体" w:hAnsi="宋体" w:eastAsia="宋体" w:cs="宋体"/>
        </w:rPr>
        <w:fldChar w:fldCharType="separate"/>
      </w:r>
      <w:r>
        <w:rPr>
          <w:szCs w:val="30"/>
          <w:lang w:eastAsia="zh-CN"/>
        </w:rPr>
        <w:t>6</w:t>
      </w:r>
      <w:r>
        <w:rPr>
          <w:rFonts w:hint="eastAsia"/>
          <w:szCs w:val="30"/>
          <w:lang w:val="en-US" w:eastAsia="zh-CN"/>
        </w:rPr>
        <w:t>.</w:t>
      </w:r>
      <w:r>
        <w:rPr>
          <w:szCs w:val="30"/>
          <w:lang w:eastAsia="zh-CN"/>
        </w:rPr>
        <w:t>6</w:t>
      </w:r>
      <w:r>
        <w:rPr>
          <w:rFonts w:hint="eastAsia"/>
          <w:szCs w:val="30"/>
          <w:lang w:eastAsia="zh-CN"/>
        </w:rPr>
        <w:t xml:space="preserve"> </w:t>
      </w:r>
      <w:r>
        <w:rPr>
          <w:szCs w:val="30"/>
        </w:rPr>
        <w:t>本章小结</w:t>
      </w:r>
      <w:r>
        <w:tab/>
      </w:r>
      <w:r>
        <w:fldChar w:fldCharType="begin"/>
      </w:r>
      <w:r>
        <w:instrText xml:space="preserve"> PAGEREF _Toc25021 \h </w:instrText>
      </w:r>
      <w:r>
        <w:fldChar w:fldCharType="separate"/>
      </w:r>
      <w:r>
        <w:t>49</w:t>
      </w:r>
      <w:r>
        <w:fldChar w:fldCharType="end"/>
      </w:r>
      <w:r>
        <w:rPr>
          <w:rFonts w:hint="eastAsia" w:ascii="宋体" w:hAnsi="宋体" w:eastAsia="宋体" w:cs="宋体"/>
        </w:rPr>
        <w:fldChar w:fldCharType="end"/>
      </w:r>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_Toc2236 </w:instrText>
      </w:r>
      <w:r>
        <w:rPr>
          <w:rFonts w:hint="eastAsia" w:ascii="宋体" w:hAnsi="宋体" w:eastAsia="宋体" w:cs="宋体"/>
        </w:rPr>
        <w:fldChar w:fldCharType="separate"/>
      </w:r>
      <w:r>
        <w:rPr>
          <w:szCs w:val="32"/>
        </w:rPr>
        <w:t>第7章</w:t>
      </w:r>
      <w:r>
        <w:rPr>
          <w:rFonts w:hint="eastAsia"/>
          <w:szCs w:val="32"/>
          <w:lang w:eastAsia="zh-CN"/>
        </w:rPr>
        <w:t xml:space="preserve"> </w:t>
      </w:r>
      <w:r>
        <w:rPr>
          <w:rFonts w:ascii="黑体" w:hAnsi="黑体"/>
        </w:rPr>
        <w:t>总结与展望</w:t>
      </w:r>
      <w:r>
        <w:tab/>
      </w:r>
      <w:r>
        <w:fldChar w:fldCharType="begin"/>
      </w:r>
      <w:r>
        <w:instrText xml:space="preserve"> PAGEREF _Toc2236 \h </w:instrText>
      </w:r>
      <w:r>
        <w:fldChar w:fldCharType="separate"/>
      </w:r>
      <w:r>
        <w:t>50</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_Toc16396 </w:instrText>
      </w:r>
      <w:r>
        <w:rPr>
          <w:rFonts w:hint="eastAsia" w:ascii="宋体" w:hAnsi="宋体" w:eastAsia="宋体" w:cs="宋体"/>
        </w:rPr>
        <w:fldChar w:fldCharType="separate"/>
      </w:r>
      <w:r>
        <w:rPr>
          <w:szCs w:val="30"/>
        </w:rPr>
        <w:t>7</w:t>
      </w:r>
      <w:r>
        <w:rPr>
          <w:rFonts w:hint="eastAsia"/>
          <w:szCs w:val="30"/>
          <w:lang w:val="en-US" w:eastAsia="zh-CN"/>
        </w:rPr>
        <w:t>.</w:t>
      </w:r>
      <w:r>
        <w:rPr>
          <w:szCs w:val="30"/>
        </w:rPr>
        <w:t>1</w:t>
      </w:r>
      <w:r>
        <w:rPr>
          <w:rFonts w:hint="eastAsia"/>
          <w:szCs w:val="30"/>
          <w:lang w:eastAsia="zh-CN"/>
        </w:rPr>
        <w:t xml:space="preserve"> </w:t>
      </w:r>
      <w:r>
        <w:rPr>
          <w:rFonts w:hint="eastAsia"/>
          <w:szCs w:val="30"/>
          <w:lang w:val="en-US" w:eastAsia="zh-CN"/>
        </w:rPr>
        <w:t>主要工作</w:t>
      </w:r>
      <w:r>
        <w:tab/>
      </w:r>
      <w:r>
        <w:fldChar w:fldCharType="begin"/>
      </w:r>
      <w:r>
        <w:instrText xml:space="preserve"> PAGEREF _Toc16396 \h </w:instrText>
      </w:r>
      <w:r>
        <w:fldChar w:fldCharType="separate"/>
      </w:r>
      <w:r>
        <w:t>50</w:t>
      </w:r>
      <w:r>
        <w:fldChar w:fldCharType="end"/>
      </w:r>
      <w:r>
        <w:rPr>
          <w:rFonts w:hint="eastAsia" w:ascii="宋体" w:hAnsi="宋体" w:eastAsia="宋体" w:cs="宋体"/>
        </w:rPr>
        <w:fldChar w:fldCharType="end"/>
      </w:r>
    </w:p>
    <w:p>
      <w:pPr>
        <w:pStyle w:val="26"/>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_Toc11045 </w:instrText>
      </w:r>
      <w:r>
        <w:rPr>
          <w:rFonts w:hint="eastAsia" w:ascii="宋体" w:hAnsi="宋体" w:eastAsia="宋体" w:cs="宋体"/>
        </w:rPr>
        <w:fldChar w:fldCharType="separate"/>
      </w:r>
      <w:r>
        <w:rPr>
          <w:szCs w:val="30"/>
        </w:rPr>
        <w:t>7</w:t>
      </w:r>
      <w:r>
        <w:rPr>
          <w:rFonts w:hint="eastAsia"/>
          <w:szCs w:val="30"/>
          <w:lang w:eastAsia="zh-CN"/>
        </w:rPr>
        <w:t>.</w:t>
      </w:r>
      <w:r>
        <w:rPr>
          <w:szCs w:val="30"/>
        </w:rPr>
        <w:t>2</w:t>
      </w:r>
      <w:r>
        <w:rPr>
          <w:rFonts w:hint="eastAsia"/>
          <w:szCs w:val="30"/>
          <w:lang w:eastAsia="zh-CN"/>
        </w:rPr>
        <w:t xml:space="preserve"> </w:t>
      </w:r>
      <w:r>
        <w:rPr>
          <w:rFonts w:hint="eastAsia"/>
          <w:szCs w:val="30"/>
          <w:lang w:val="en-US" w:eastAsia="zh-CN"/>
        </w:rPr>
        <w:t>后续研究工作展望</w:t>
      </w:r>
      <w:r>
        <w:tab/>
      </w:r>
      <w:r>
        <w:fldChar w:fldCharType="begin"/>
      </w:r>
      <w:r>
        <w:instrText xml:space="preserve"> PAGEREF _Toc11045 \h </w:instrText>
      </w:r>
      <w:r>
        <w:fldChar w:fldCharType="separate"/>
      </w:r>
      <w:r>
        <w:t>52</w:t>
      </w:r>
      <w:r>
        <w:fldChar w:fldCharType="end"/>
      </w:r>
      <w:r>
        <w:rPr>
          <w:rFonts w:hint="eastAsia" w:ascii="宋体" w:hAnsi="宋体" w:eastAsia="宋体" w:cs="宋体"/>
        </w:rPr>
        <w:fldChar w:fldCharType="end"/>
      </w:r>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_Toc13549 </w:instrText>
      </w:r>
      <w:r>
        <w:rPr>
          <w:rFonts w:hint="eastAsia" w:ascii="宋体" w:hAnsi="宋体" w:eastAsia="宋体" w:cs="宋体"/>
        </w:rPr>
        <w:fldChar w:fldCharType="separate"/>
      </w:r>
      <w:r>
        <w:rPr>
          <w:szCs w:val="32"/>
        </w:rPr>
        <w:t>参考文献</w:t>
      </w:r>
      <w:r>
        <w:tab/>
      </w:r>
      <w:r>
        <w:fldChar w:fldCharType="begin"/>
      </w:r>
      <w:r>
        <w:instrText xml:space="preserve"> PAGEREF _Toc13549 \h </w:instrText>
      </w:r>
      <w:r>
        <w:fldChar w:fldCharType="separate"/>
      </w:r>
      <w:r>
        <w:t>54</w:t>
      </w:r>
      <w:r>
        <w:fldChar w:fldCharType="end"/>
      </w:r>
      <w:r>
        <w:rPr>
          <w:rFonts w:hint="eastAsia" w:ascii="宋体" w:hAnsi="宋体" w:eastAsia="宋体" w:cs="宋体"/>
        </w:rPr>
        <w:fldChar w:fldCharType="end"/>
      </w:r>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_Toc31694 </w:instrText>
      </w:r>
      <w:r>
        <w:rPr>
          <w:rFonts w:hint="eastAsia" w:ascii="宋体" w:hAnsi="宋体" w:eastAsia="宋体" w:cs="宋体"/>
        </w:rPr>
        <w:fldChar w:fldCharType="separate"/>
      </w:r>
      <w:r>
        <w:rPr>
          <w:szCs w:val="32"/>
        </w:rPr>
        <w:t>致谢</w:t>
      </w:r>
      <w:r>
        <w:tab/>
      </w:r>
      <w:r>
        <w:fldChar w:fldCharType="begin"/>
      </w:r>
      <w:r>
        <w:instrText xml:space="preserve"> PAGEREF _Toc31694 \h </w:instrText>
      </w:r>
      <w:r>
        <w:fldChar w:fldCharType="separate"/>
      </w:r>
      <w:r>
        <w:t>56</w:t>
      </w:r>
      <w:r>
        <w:fldChar w:fldCharType="end"/>
      </w:r>
      <w:r>
        <w:rPr>
          <w:rFonts w:hint="eastAsia" w:ascii="宋体" w:hAnsi="宋体" w:eastAsia="宋体" w:cs="宋体"/>
        </w:rPr>
        <w:fldChar w:fldCharType="end"/>
      </w:r>
    </w:p>
    <w:p>
      <w:pPr>
        <w:pStyle w:val="21"/>
        <w:tabs>
          <w:tab w:val="right" w:leader="dot" w:pos="8503"/>
          <w:tab w:val="clear" w:pos="8436"/>
        </w:tabs>
      </w:pPr>
      <w:r>
        <w:rPr>
          <w:rFonts w:hint="eastAsia" w:ascii="宋体" w:hAnsi="宋体" w:eastAsia="宋体" w:cs="宋体"/>
        </w:rPr>
        <w:fldChar w:fldCharType="begin"/>
      </w:r>
      <w:r>
        <w:rPr>
          <w:rFonts w:hint="eastAsia" w:ascii="宋体" w:hAnsi="宋体" w:eastAsia="宋体" w:cs="宋体"/>
        </w:rPr>
        <w:instrText xml:space="preserve"> HYPERLINK \l _Toc27185 </w:instrText>
      </w:r>
      <w:r>
        <w:rPr>
          <w:rFonts w:hint="eastAsia" w:ascii="宋体" w:hAnsi="宋体" w:eastAsia="宋体" w:cs="宋体"/>
        </w:rPr>
        <w:fldChar w:fldCharType="separate"/>
      </w:r>
      <w:r>
        <w:rPr>
          <w:rFonts w:hint="eastAsia"/>
          <w:szCs w:val="32"/>
          <w:lang w:eastAsia="zh-CN"/>
        </w:rPr>
        <w:t>附录</w:t>
      </w:r>
      <w:r>
        <w:tab/>
      </w:r>
      <w:r>
        <w:fldChar w:fldCharType="begin"/>
      </w:r>
      <w:r>
        <w:instrText xml:space="preserve"> PAGEREF _Toc27185 \h </w:instrText>
      </w:r>
      <w:r>
        <w:fldChar w:fldCharType="separate"/>
      </w:r>
      <w:r>
        <w:t>57</w:t>
      </w:r>
      <w:r>
        <w:fldChar w:fldCharType="end"/>
      </w:r>
      <w:r>
        <w:rPr>
          <w:rFonts w:hint="eastAsia" w:ascii="宋体" w:hAnsi="宋体" w:eastAsia="宋体" w:cs="宋体"/>
        </w:rPr>
        <w:fldChar w:fldCharType="end"/>
      </w:r>
    </w:p>
    <w:p>
      <w:pPr>
        <w:pStyle w:val="21"/>
        <w:tabs>
          <w:tab w:val="right" w:leader="dot" w:pos="8503"/>
          <w:tab w:val="clear" w:pos="8436"/>
        </w:tabs>
        <w:rPr>
          <w:rFonts w:hint="eastAsia" w:ascii="Times New Roman" w:hAnsi="Times New Roman" w:eastAsia="宋体" w:cs="宋体"/>
          <w:bCs/>
          <w:sz w:val="24"/>
        </w:rPr>
      </w:pPr>
      <w:r>
        <w:rPr>
          <w:rFonts w:hint="eastAsia" w:ascii="Times New Roman" w:hAnsi="Times New Roman" w:eastAsia="宋体" w:cs="宋体"/>
          <w:bCs/>
          <w:sz w:val="24"/>
        </w:rPr>
        <w:fldChar w:fldCharType="begin"/>
      </w:r>
      <w:r>
        <w:rPr>
          <w:rFonts w:hint="eastAsia" w:ascii="Times New Roman" w:hAnsi="Times New Roman" w:eastAsia="宋体" w:cs="宋体"/>
          <w:bCs/>
          <w:sz w:val="24"/>
        </w:rPr>
        <w:instrText xml:space="preserve"> HYPERLINK \l _Toc18147 </w:instrText>
      </w:r>
      <w:r>
        <w:rPr>
          <w:rFonts w:hint="eastAsia" w:ascii="Times New Roman" w:hAnsi="Times New Roman" w:eastAsia="宋体" w:cs="宋体"/>
          <w:bCs/>
          <w:sz w:val="24"/>
        </w:rPr>
        <w:fldChar w:fldCharType="separate"/>
      </w:r>
      <w:r>
        <w:rPr>
          <w:rFonts w:hint="eastAsia" w:ascii="Times New Roman" w:hAnsi="Times New Roman" w:eastAsia="宋体" w:cs="宋体"/>
          <w:bCs/>
          <w:sz w:val="24"/>
          <w:lang w:val="en-US" w:eastAsia="zh-CN"/>
        </w:rPr>
        <w:t>一</w:t>
      </w:r>
      <w:r>
        <w:rPr>
          <w:rFonts w:hint="eastAsia" w:ascii="Times New Roman" w:hAnsi="Times New Roman" w:eastAsia="宋体" w:cs="宋体"/>
          <w:bCs/>
          <w:sz w:val="24"/>
        </w:rPr>
        <w:t>、</w:t>
      </w:r>
      <w:r>
        <w:rPr>
          <w:rFonts w:hint="eastAsia" w:ascii="Times New Roman" w:hAnsi="Times New Roman" w:eastAsia="宋体" w:cs="宋体"/>
          <w:bCs/>
          <w:sz w:val="24"/>
          <w:lang w:val="en-US" w:eastAsia="zh-CN"/>
        </w:rPr>
        <w:t>英语原文</w:t>
      </w:r>
      <w:r>
        <w:rPr>
          <w:rFonts w:hint="eastAsia" w:ascii="Times New Roman" w:hAnsi="Times New Roman" w:eastAsia="宋体" w:cs="宋体"/>
          <w:bCs/>
          <w:sz w:val="24"/>
        </w:rPr>
        <w:tab/>
      </w:r>
      <w:r>
        <w:rPr>
          <w:rFonts w:hint="eastAsia" w:ascii="Times New Roman" w:hAnsi="Times New Roman" w:eastAsia="宋体" w:cs="宋体"/>
          <w:bCs/>
          <w:sz w:val="24"/>
        </w:rPr>
        <w:fldChar w:fldCharType="begin"/>
      </w:r>
      <w:r>
        <w:rPr>
          <w:rFonts w:hint="eastAsia" w:ascii="Times New Roman" w:hAnsi="Times New Roman" w:eastAsia="宋体" w:cs="宋体"/>
          <w:bCs/>
          <w:sz w:val="24"/>
        </w:rPr>
        <w:instrText xml:space="preserve"> PAGEREF _Toc18147 \h </w:instrText>
      </w:r>
      <w:r>
        <w:rPr>
          <w:rFonts w:hint="eastAsia" w:ascii="Times New Roman" w:hAnsi="Times New Roman" w:eastAsia="宋体" w:cs="宋体"/>
          <w:bCs/>
          <w:sz w:val="24"/>
        </w:rPr>
        <w:fldChar w:fldCharType="separate"/>
      </w:r>
      <w:r>
        <w:rPr>
          <w:rFonts w:hint="eastAsia" w:ascii="Times New Roman" w:hAnsi="Times New Roman" w:eastAsia="宋体" w:cs="宋体"/>
          <w:bCs/>
          <w:sz w:val="24"/>
        </w:rPr>
        <w:t>57</w:t>
      </w:r>
      <w:r>
        <w:rPr>
          <w:rFonts w:hint="eastAsia" w:ascii="Times New Roman" w:hAnsi="Times New Roman" w:eastAsia="宋体" w:cs="宋体"/>
          <w:bCs/>
          <w:sz w:val="24"/>
        </w:rPr>
        <w:fldChar w:fldCharType="end"/>
      </w:r>
      <w:r>
        <w:rPr>
          <w:rFonts w:hint="eastAsia" w:ascii="Times New Roman" w:hAnsi="Times New Roman" w:eastAsia="宋体" w:cs="宋体"/>
          <w:bCs/>
          <w:sz w:val="24"/>
        </w:rPr>
        <w:fldChar w:fldCharType="end"/>
      </w:r>
    </w:p>
    <w:p>
      <w:pPr>
        <w:pStyle w:val="21"/>
        <w:tabs>
          <w:tab w:val="right" w:leader="dot" w:pos="8503"/>
          <w:tab w:val="clear" w:pos="8436"/>
        </w:tabs>
        <w:rPr>
          <w:rFonts w:hint="eastAsia" w:ascii="Times New Roman" w:hAnsi="Times New Roman" w:eastAsia="宋体" w:cs="宋体"/>
          <w:bCs/>
          <w:sz w:val="24"/>
        </w:rPr>
      </w:pPr>
      <w:r>
        <w:rPr>
          <w:rFonts w:hint="eastAsia" w:ascii="Times New Roman" w:hAnsi="Times New Roman" w:eastAsia="宋体" w:cs="宋体"/>
          <w:bCs/>
          <w:sz w:val="24"/>
        </w:rPr>
        <w:fldChar w:fldCharType="begin"/>
      </w:r>
      <w:r>
        <w:rPr>
          <w:rFonts w:hint="eastAsia" w:ascii="Times New Roman" w:hAnsi="Times New Roman" w:eastAsia="宋体" w:cs="宋体"/>
          <w:bCs/>
          <w:sz w:val="24"/>
        </w:rPr>
        <w:instrText xml:space="preserve"> HYPERLINK \l _Toc9838 </w:instrText>
      </w:r>
      <w:r>
        <w:rPr>
          <w:rFonts w:hint="eastAsia" w:ascii="Times New Roman" w:hAnsi="Times New Roman" w:eastAsia="宋体" w:cs="宋体"/>
          <w:bCs/>
          <w:sz w:val="24"/>
        </w:rPr>
        <w:fldChar w:fldCharType="separate"/>
      </w:r>
      <w:r>
        <w:rPr>
          <w:rFonts w:hint="eastAsia" w:ascii="Times New Roman" w:hAnsi="Times New Roman" w:eastAsia="宋体" w:cs="宋体"/>
          <w:bCs/>
          <w:sz w:val="24"/>
          <w:lang w:val="en-US" w:eastAsia="zh-CN"/>
        </w:rPr>
        <w:t>二</w:t>
      </w:r>
      <w:r>
        <w:rPr>
          <w:rFonts w:hint="eastAsia" w:ascii="Times New Roman" w:hAnsi="Times New Roman" w:eastAsia="宋体" w:cs="宋体"/>
          <w:bCs/>
          <w:sz w:val="24"/>
        </w:rPr>
        <w:t>、</w:t>
      </w:r>
      <w:r>
        <w:rPr>
          <w:rFonts w:hint="eastAsia" w:ascii="Times New Roman" w:hAnsi="Times New Roman" w:eastAsia="宋体" w:cs="宋体"/>
          <w:bCs/>
          <w:sz w:val="24"/>
          <w:lang w:val="en-US" w:eastAsia="zh-CN"/>
        </w:rPr>
        <w:t>英文翻译</w:t>
      </w:r>
      <w:r>
        <w:rPr>
          <w:rFonts w:hint="eastAsia" w:ascii="Times New Roman" w:hAnsi="Times New Roman" w:eastAsia="宋体" w:cs="宋体"/>
          <w:bCs/>
          <w:sz w:val="24"/>
        </w:rPr>
        <w:tab/>
      </w:r>
      <w:r>
        <w:rPr>
          <w:rFonts w:hint="eastAsia" w:ascii="Times New Roman" w:hAnsi="Times New Roman" w:eastAsia="宋体" w:cs="宋体"/>
          <w:bCs/>
          <w:sz w:val="24"/>
        </w:rPr>
        <w:fldChar w:fldCharType="begin"/>
      </w:r>
      <w:r>
        <w:rPr>
          <w:rFonts w:hint="eastAsia" w:ascii="Times New Roman" w:hAnsi="Times New Roman" w:eastAsia="宋体" w:cs="宋体"/>
          <w:bCs/>
          <w:sz w:val="24"/>
        </w:rPr>
        <w:instrText xml:space="preserve"> PAGEREF _Toc9838 \h </w:instrText>
      </w:r>
      <w:r>
        <w:rPr>
          <w:rFonts w:hint="eastAsia" w:ascii="Times New Roman" w:hAnsi="Times New Roman" w:eastAsia="宋体" w:cs="宋体"/>
          <w:bCs/>
          <w:sz w:val="24"/>
        </w:rPr>
        <w:fldChar w:fldCharType="separate"/>
      </w:r>
      <w:r>
        <w:rPr>
          <w:rFonts w:hint="eastAsia" w:ascii="Times New Roman" w:hAnsi="Times New Roman" w:eastAsia="宋体" w:cs="宋体"/>
          <w:bCs/>
          <w:sz w:val="24"/>
        </w:rPr>
        <w:t>61</w:t>
      </w:r>
      <w:r>
        <w:rPr>
          <w:rFonts w:hint="eastAsia" w:ascii="Times New Roman" w:hAnsi="Times New Roman" w:eastAsia="宋体" w:cs="宋体"/>
          <w:bCs/>
          <w:sz w:val="24"/>
        </w:rPr>
        <w:fldChar w:fldCharType="end"/>
      </w:r>
      <w:r>
        <w:rPr>
          <w:rFonts w:hint="eastAsia" w:ascii="Times New Roman" w:hAnsi="Times New Roman" w:eastAsia="宋体" w:cs="宋体"/>
          <w:bCs/>
          <w:sz w:val="24"/>
        </w:rPr>
        <w:fldChar w:fldCharType="end"/>
      </w:r>
    </w:p>
    <w:p>
      <w:pPr>
        <w:pStyle w:val="21"/>
        <w:tabs>
          <w:tab w:val="right" w:leader="dot" w:pos="8503"/>
          <w:tab w:val="clear" w:pos="8436"/>
        </w:tabs>
        <w:rPr>
          <w:rFonts w:hint="eastAsia" w:ascii="Times New Roman" w:hAnsi="Times New Roman" w:eastAsia="宋体" w:cs="宋体"/>
          <w:bCs/>
          <w:sz w:val="24"/>
        </w:rPr>
      </w:pPr>
      <w:r>
        <w:rPr>
          <w:rFonts w:hint="eastAsia" w:ascii="Times New Roman" w:hAnsi="Times New Roman" w:eastAsia="宋体" w:cs="宋体"/>
          <w:bCs/>
          <w:sz w:val="24"/>
        </w:rPr>
        <w:fldChar w:fldCharType="begin"/>
      </w:r>
      <w:r>
        <w:rPr>
          <w:rFonts w:hint="eastAsia" w:ascii="Times New Roman" w:hAnsi="Times New Roman" w:eastAsia="宋体" w:cs="宋体"/>
          <w:bCs/>
          <w:sz w:val="24"/>
        </w:rPr>
        <w:instrText xml:space="preserve"> HYPERLINK \l _Toc8021 </w:instrText>
      </w:r>
      <w:r>
        <w:rPr>
          <w:rFonts w:hint="eastAsia" w:ascii="Times New Roman" w:hAnsi="Times New Roman" w:eastAsia="宋体" w:cs="宋体"/>
          <w:bCs/>
          <w:sz w:val="24"/>
        </w:rPr>
        <w:fldChar w:fldCharType="separate"/>
      </w:r>
      <w:r>
        <w:rPr>
          <w:rFonts w:hint="eastAsia" w:ascii="Times New Roman" w:hAnsi="Times New Roman" w:eastAsia="宋体" w:cs="宋体"/>
          <w:bCs/>
          <w:sz w:val="24"/>
        </w:rPr>
        <w:t>三、源程序</w:t>
      </w:r>
      <w:r>
        <w:rPr>
          <w:rFonts w:hint="eastAsia" w:ascii="Times New Roman" w:hAnsi="Times New Roman" w:eastAsia="宋体" w:cs="宋体"/>
          <w:bCs/>
          <w:sz w:val="24"/>
        </w:rPr>
        <w:tab/>
      </w:r>
      <w:r>
        <w:rPr>
          <w:rFonts w:hint="eastAsia" w:ascii="Times New Roman" w:hAnsi="Times New Roman" w:eastAsia="宋体" w:cs="宋体"/>
          <w:bCs/>
          <w:sz w:val="24"/>
        </w:rPr>
        <w:fldChar w:fldCharType="begin"/>
      </w:r>
      <w:r>
        <w:rPr>
          <w:rFonts w:hint="eastAsia" w:ascii="Times New Roman" w:hAnsi="Times New Roman" w:eastAsia="宋体" w:cs="宋体"/>
          <w:bCs/>
          <w:sz w:val="24"/>
        </w:rPr>
        <w:instrText xml:space="preserve"> PAGEREF _Toc8021 \h </w:instrText>
      </w:r>
      <w:r>
        <w:rPr>
          <w:rFonts w:hint="eastAsia" w:ascii="Times New Roman" w:hAnsi="Times New Roman" w:eastAsia="宋体" w:cs="宋体"/>
          <w:bCs/>
          <w:sz w:val="24"/>
        </w:rPr>
        <w:fldChar w:fldCharType="separate"/>
      </w:r>
      <w:r>
        <w:rPr>
          <w:rFonts w:hint="eastAsia" w:ascii="Times New Roman" w:hAnsi="Times New Roman" w:eastAsia="宋体" w:cs="宋体"/>
          <w:bCs/>
          <w:sz w:val="24"/>
        </w:rPr>
        <w:t>65</w:t>
      </w:r>
      <w:r>
        <w:rPr>
          <w:rFonts w:hint="eastAsia" w:ascii="Times New Roman" w:hAnsi="Times New Roman" w:eastAsia="宋体" w:cs="宋体"/>
          <w:bCs/>
          <w:sz w:val="24"/>
        </w:rPr>
        <w:fldChar w:fldCharType="end"/>
      </w:r>
      <w:r>
        <w:rPr>
          <w:rFonts w:hint="eastAsia" w:ascii="Times New Roman" w:hAnsi="Times New Roman" w:eastAsia="宋体" w:cs="宋体"/>
          <w:bCs/>
          <w:sz w:val="24"/>
        </w:rPr>
        <w:fldChar w:fldCharType="end"/>
      </w:r>
    </w:p>
    <w:p>
      <w:pPr>
        <w:pStyle w:val="21"/>
        <w:ind w:firstLine="482"/>
        <w:rPr>
          <w:rFonts w:hint="eastAsia" w:ascii="宋体" w:hAnsi="宋体" w:eastAsia="宋体" w:cs="宋体"/>
        </w:rPr>
        <w:sectPr>
          <w:headerReference r:id="rId19" w:type="default"/>
          <w:headerReference r:id="rId20" w:type="even"/>
          <w:pgSz w:w="11906" w:h="16838"/>
          <w:pgMar w:top="1701" w:right="1418" w:bottom="1418" w:left="1418" w:header="907" w:footer="851" w:gutter="567"/>
          <w:pgNumType w:fmt="upperRoman"/>
          <w:cols w:space="720" w:num="1"/>
          <w:docGrid w:linePitch="395" w:charSpace="0"/>
        </w:sectPr>
      </w:pPr>
      <w:r>
        <w:rPr>
          <w:rFonts w:hint="eastAsia" w:ascii="宋体" w:hAnsi="宋体" w:eastAsia="宋体" w:cs="宋体"/>
        </w:rPr>
        <w:fldChar w:fldCharType="end"/>
      </w:r>
    </w:p>
    <w:bookmarkEnd w:id="17"/>
    <w:p>
      <w:pPr>
        <w:pStyle w:val="2"/>
        <w:widowControl/>
        <w:ind w:firstLine="635"/>
        <w:rPr>
          <w:b/>
        </w:rPr>
        <w:sectPr>
          <w:footerReference r:id="rId23" w:type="first"/>
          <w:headerReference r:id="rId21" w:type="default"/>
          <w:footerReference r:id="rId22" w:type="default"/>
          <w:endnotePr>
            <w:numFmt w:val="decimal"/>
          </w:endnotePr>
          <w:type w:val="continuous"/>
          <w:pgSz w:w="11906" w:h="16838"/>
          <w:pgMar w:top="1701" w:right="1418" w:bottom="1418" w:left="1418" w:header="907" w:footer="851" w:gutter="567"/>
          <w:pgNumType w:start="1"/>
          <w:cols w:space="720" w:num="1"/>
          <w:titlePg/>
          <w:docGrid w:linePitch="403" w:charSpace="-819"/>
        </w:sectPr>
      </w:pPr>
      <w:bookmarkStart w:id="18" w:name="_GoBack"/>
      <w:bookmarkEnd w:id="18"/>
      <w:bookmarkStart w:id="19" w:name="_Toc320015433"/>
      <w:bookmarkStart w:id="20" w:name="_Toc325546477"/>
    </w:p>
    <w:bookmarkEnd w:id="19"/>
    <w:bookmarkEnd w:id="20"/>
    <w:p>
      <w:pPr>
        <w:pStyle w:val="2"/>
        <w:rPr>
          <w:rFonts w:hint="eastAsia"/>
          <w:sz w:val="32"/>
          <w:szCs w:val="32"/>
          <w:lang w:eastAsia="zh-CN"/>
        </w:rPr>
      </w:pPr>
      <w:bookmarkStart w:id="21" w:name="_Toc410210566"/>
      <w:bookmarkStart w:id="22" w:name="_Toc410218061"/>
      <w:bookmarkStart w:id="23" w:name="_Toc410211481"/>
      <w:bookmarkStart w:id="24" w:name="_Toc410214065"/>
      <w:bookmarkStart w:id="25" w:name="_Toc410207943"/>
      <w:bookmarkStart w:id="26" w:name="_Toc410227365"/>
      <w:bookmarkStart w:id="27" w:name="_Toc410226492"/>
      <w:bookmarkStart w:id="28" w:name="_Toc410226938"/>
      <w:bookmarkStart w:id="29" w:name="_Toc410209575"/>
      <w:bookmarkStart w:id="30" w:name="_Toc19533"/>
      <w:r>
        <w:rPr>
          <w:sz w:val="32"/>
          <w:szCs w:val="32"/>
        </w:rPr>
        <w:t>第1章</w:t>
      </w:r>
      <w:bookmarkEnd w:id="21"/>
      <w:bookmarkEnd w:id="22"/>
      <w:bookmarkEnd w:id="23"/>
      <w:bookmarkEnd w:id="24"/>
      <w:bookmarkEnd w:id="25"/>
      <w:bookmarkEnd w:id="26"/>
      <w:bookmarkEnd w:id="27"/>
      <w:bookmarkEnd w:id="28"/>
      <w:bookmarkEnd w:id="29"/>
      <w:r>
        <w:rPr>
          <w:sz w:val="32"/>
          <w:szCs w:val="32"/>
        </w:rPr>
        <w:t xml:space="preserve"> </w:t>
      </w:r>
      <w:r>
        <w:rPr>
          <w:rFonts w:hint="eastAsia"/>
          <w:sz w:val="32"/>
          <w:szCs w:val="32"/>
          <w:lang w:eastAsia="zh-CN"/>
        </w:rPr>
        <w:t>引言</w:t>
      </w:r>
      <w:bookmarkEnd w:id="30"/>
    </w:p>
    <w:p>
      <w:pPr>
        <w:ind w:firstLine="420" w:firstLineChars="0"/>
        <w:rPr>
          <w:rFonts w:hint="eastAsia" w:eastAsia="宋体"/>
          <w:lang w:val="en-US" w:eastAsia="zh-CN"/>
        </w:rPr>
      </w:pPr>
      <w:r>
        <w:rPr>
          <w:rFonts w:hint="eastAsia"/>
        </w:rPr>
        <w:t>本章主要介</w:t>
      </w:r>
      <w:r>
        <w:rPr>
          <w:rFonts w:hint="eastAsia" w:eastAsia="宋体"/>
        </w:rPr>
        <w:t>绍基于智能语音识别与分析的情绪管理系统设计的研究背景和意义。</w:t>
      </w:r>
      <w:r>
        <w:rPr>
          <w:rFonts w:hint="eastAsia" w:eastAsia="宋体"/>
          <w:lang w:val="en-US" w:eastAsia="zh-CN"/>
        </w:rPr>
        <w:t>进行</w:t>
      </w:r>
      <w:r>
        <w:rPr>
          <w:rFonts w:hint="eastAsia"/>
        </w:rPr>
        <w:t>对国</w:t>
      </w:r>
      <w:r>
        <w:rPr>
          <w:rFonts w:hint="eastAsia"/>
          <w:lang w:val="en-US" w:eastAsia="zh-CN"/>
        </w:rPr>
        <w:t>外和国内语音识别学术</w:t>
      </w:r>
      <w:r>
        <w:rPr>
          <w:rFonts w:hint="eastAsia"/>
        </w:rPr>
        <w:t>研究</w:t>
      </w:r>
      <w:r>
        <w:rPr>
          <w:rFonts w:hint="eastAsia"/>
          <w:lang w:val="en-US" w:eastAsia="zh-CN"/>
        </w:rPr>
        <w:t>和商业应用的</w:t>
      </w:r>
      <w:r>
        <w:rPr>
          <w:rFonts w:hint="eastAsia"/>
        </w:rPr>
        <w:t>现状</w:t>
      </w:r>
      <w:r>
        <w:rPr>
          <w:rFonts w:hint="eastAsia"/>
          <w:lang w:val="en-US" w:eastAsia="zh-CN"/>
        </w:rPr>
        <w:t>和</w:t>
      </w:r>
      <w:r>
        <w:rPr>
          <w:rFonts w:hint="eastAsia"/>
        </w:rPr>
        <w:t>分析</w:t>
      </w:r>
      <w:r>
        <w:rPr>
          <w:rFonts w:hint="eastAsia"/>
          <w:lang w:val="en-US" w:eastAsia="zh-CN"/>
        </w:rPr>
        <w:t>比对，并进行了总结概括。并且大体</w:t>
      </w:r>
      <w:r>
        <w:rPr>
          <w:rFonts w:hint="eastAsia"/>
        </w:rPr>
        <w:t>总结了</w:t>
      </w:r>
      <w:r>
        <w:rPr>
          <w:rFonts w:hint="eastAsia"/>
          <w:lang w:val="en-US" w:eastAsia="zh-CN"/>
        </w:rPr>
        <w:t>本系统</w:t>
      </w:r>
      <w:r>
        <w:rPr>
          <w:rFonts w:hint="eastAsia"/>
        </w:rPr>
        <w:t>的主要内容，</w:t>
      </w:r>
      <w:r>
        <w:rPr>
          <w:rFonts w:hint="eastAsia"/>
          <w:lang w:val="en-US" w:eastAsia="zh-CN"/>
        </w:rPr>
        <w:t>采用对功能进行分模块实现的策略</w:t>
      </w:r>
      <w:r>
        <w:rPr>
          <w:rFonts w:hint="eastAsia"/>
          <w:lang w:eastAsia="zh-CN"/>
        </w:rPr>
        <w:t>，</w:t>
      </w:r>
      <w:r>
        <w:rPr>
          <w:rFonts w:hint="eastAsia"/>
          <w:lang w:val="en-US" w:eastAsia="zh-CN"/>
        </w:rPr>
        <w:t>最后对后期的工作进行了相应的安排</w:t>
      </w:r>
      <w:r>
        <w:rPr>
          <w:rFonts w:hint="eastAsia"/>
        </w:rPr>
        <w:t>。</w:t>
      </w:r>
    </w:p>
    <w:p>
      <w:pPr>
        <w:pStyle w:val="3"/>
        <w:rPr>
          <w:sz w:val="30"/>
          <w:szCs w:val="30"/>
        </w:rPr>
      </w:pPr>
      <w:bookmarkStart w:id="31" w:name="_Toc410226939"/>
      <w:bookmarkStart w:id="32" w:name="_Toc410226493"/>
      <w:bookmarkStart w:id="33" w:name="_Toc410218062"/>
      <w:bookmarkStart w:id="34" w:name="_Toc410209576"/>
      <w:bookmarkStart w:id="35" w:name="_Toc410210567"/>
      <w:bookmarkStart w:id="36" w:name="_Toc410211482"/>
      <w:bookmarkStart w:id="37" w:name="_Toc410214066"/>
      <w:bookmarkStart w:id="38" w:name="_Toc410227366"/>
      <w:bookmarkStart w:id="39" w:name="_Toc410207944"/>
      <w:bookmarkStart w:id="40" w:name="_Toc3917"/>
      <w:r>
        <w:rPr>
          <w:sz w:val="30"/>
          <w:szCs w:val="30"/>
        </w:rPr>
        <w:t>1</w:t>
      </w:r>
      <w:r>
        <w:rPr>
          <w:rFonts w:hint="eastAsia"/>
          <w:sz w:val="30"/>
          <w:szCs w:val="30"/>
          <w:lang w:eastAsia="zh-CN"/>
        </w:rPr>
        <w:t>.</w:t>
      </w:r>
      <w:r>
        <w:rPr>
          <w:sz w:val="30"/>
          <w:szCs w:val="30"/>
        </w:rPr>
        <w:t xml:space="preserve">1 </w:t>
      </w:r>
      <w:bookmarkEnd w:id="31"/>
      <w:bookmarkEnd w:id="32"/>
      <w:bookmarkEnd w:id="33"/>
      <w:bookmarkEnd w:id="34"/>
      <w:bookmarkEnd w:id="35"/>
      <w:bookmarkEnd w:id="36"/>
      <w:bookmarkEnd w:id="37"/>
      <w:bookmarkEnd w:id="38"/>
      <w:bookmarkEnd w:id="39"/>
      <w:r>
        <w:rPr>
          <w:sz w:val="30"/>
          <w:szCs w:val="30"/>
        </w:rPr>
        <w:t>研究背景和意义</w:t>
      </w:r>
      <w:bookmarkEnd w:id="40"/>
    </w:p>
    <w:p>
      <w:pPr>
        <w:ind w:firstLine="480" w:firstLineChars="200"/>
        <w:rPr>
          <w:rFonts w:hint="eastAsia" w:eastAsia="宋体" w:cs="Times New Roman"/>
          <w:lang w:eastAsia="zh-CN"/>
        </w:rPr>
      </w:pPr>
      <w:r>
        <w:rPr>
          <w:rFonts w:hint="eastAsia" w:eastAsia="宋体" w:cs="Times New Roman"/>
          <w:lang w:val="en-US" w:eastAsia="zh-CN"/>
        </w:rPr>
        <w:t>语音是人们进行信息表达的重要方式之一，这个功能是我们作为人类最基本的特点之一，语言是人类区别于其它动植物的重要标准之一。人类获取信息的方法多种多样，人们可以通过视觉，听觉，还有文本来进行信息的传递。</w:t>
      </w:r>
      <w:r>
        <w:rPr>
          <w:rFonts w:hint="eastAsia" w:ascii="Times New Roman" w:eastAsia="宋体" w:cs="Times New Roman"/>
          <w:b w:val="0"/>
          <w:i w:val="0"/>
          <w:sz w:val="24"/>
        </w:rPr>
        <w:t>但最重要,最精细的信息源只有语言,图像和文字三种</w:t>
      </w:r>
      <w:r>
        <w:rPr>
          <w:rFonts w:hint="eastAsia" w:eastAsia="宋体" w:cs="Times New Roman"/>
          <w:bCs/>
          <w:vertAlign w:val="superscript"/>
          <w:lang w:val="en-US" w:eastAsia="zh-CN"/>
        </w:rPr>
        <w:fldChar w:fldCharType="begin"/>
      </w:r>
      <w:r>
        <w:rPr>
          <w:rFonts w:hint="eastAsia" w:eastAsia="宋体" w:cs="Times New Roman"/>
          <w:bCs/>
          <w:vertAlign w:val="superscript"/>
          <w:lang w:val="en-US" w:eastAsia="zh-CN"/>
        </w:rPr>
        <w:instrText xml:space="preserve"> REF _Ref7332 \r \h </w:instrText>
      </w:r>
      <w:r>
        <w:rPr>
          <w:rFonts w:hint="eastAsia" w:eastAsia="宋体" w:cs="Times New Roman"/>
          <w:bCs/>
          <w:vertAlign w:val="superscript"/>
          <w:lang w:val="en-US" w:eastAsia="zh-CN"/>
        </w:rPr>
        <w:fldChar w:fldCharType="separate"/>
      </w:r>
      <w:r>
        <w:rPr>
          <w:rFonts w:hint="eastAsia" w:eastAsia="宋体" w:cs="Times New Roman"/>
          <w:bCs/>
          <w:vertAlign w:val="superscript"/>
          <w:lang w:val="en-US" w:eastAsia="zh-CN"/>
        </w:rPr>
        <w:t>[1]</w:t>
      </w:r>
      <w:r>
        <w:rPr>
          <w:rFonts w:hint="eastAsia" w:eastAsia="宋体" w:cs="Times New Roman"/>
          <w:bCs/>
          <w:vertAlign w:val="superscript"/>
          <w:lang w:val="en-US" w:eastAsia="zh-CN"/>
        </w:rPr>
        <w:fldChar w:fldCharType="end"/>
      </w:r>
      <w:r>
        <w:rPr>
          <w:rFonts w:hint="eastAsia" w:eastAsia="宋体" w:cs="Times New Roman"/>
          <w:lang w:val="en-US" w:eastAsia="zh-CN"/>
        </w:rPr>
        <w:t>。在这三种途径的对比中，图像和文字传输的效率比通过语音传播信息的效率要低不少，因为语音中除了说话者表达的表面内容外，还含有声音强度，音色，甚至情绪状态等信息，</w:t>
      </w:r>
      <w:r>
        <w:rPr>
          <w:rFonts w:hint="eastAsia" w:ascii="Times New Roman" w:eastAsia="宋体" w:cs="Times New Roman"/>
          <w:b w:val="0"/>
          <w:i w:val="0"/>
          <w:sz w:val="24"/>
        </w:rPr>
        <w:t>语音是人类最重要,最有效,最常用和最方便的交换信息的形式</w:t>
      </w:r>
      <w:r>
        <w:rPr>
          <w:rFonts w:hint="default" w:ascii="Times New Roman" w:eastAsia="宋体" w:cs="Times New Roman"/>
          <w:b w:val="0"/>
          <w:bCs/>
          <w:i w:val="0"/>
          <w:sz w:val="24"/>
          <w:vertAlign w:val="superscript"/>
          <w:lang w:val="en-US"/>
        </w:rPr>
        <w:fldChar w:fldCharType="begin"/>
      </w:r>
      <w:r>
        <w:rPr>
          <w:rFonts w:hint="default" w:ascii="Times New Roman" w:eastAsia="宋体" w:cs="Times New Roman"/>
          <w:b w:val="0"/>
          <w:bCs/>
          <w:i w:val="0"/>
          <w:sz w:val="24"/>
          <w:vertAlign w:val="superscript"/>
          <w:lang w:val="en-US"/>
        </w:rPr>
        <w:instrText xml:space="preserve"> REF _Ref12191 \r \h </w:instrText>
      </w:r>
      <w:r>
        <w:rPr>
          <w:rFonts w:hint="default" w:ascii="Times New Roman" w:eastAsia="宋体" w:cs="Times New Roman"/>
          <w:b w:val="0"/>
          <w:bCs/>
          <w:i w:val="0"/>
          <w:sz w:val="24"/>
          <w:vertAlign w:val="superscript"/>
          <w:lang w:val="en-US"/>
        </w:rPr>
        <w:fldChar w:fldCharType="separate"/>
      </w:r>
      <w:r>
        <w:rPr>
          <w:rFonts w:hint="default" w:ascii="Times New Roman" w:eastAsia="宋体" w:cs="Times New Roman"/>
          <w:b w:val="0"/>
          <w:bCs/>
          <w:i w:val="0"/>
          <w:sz w:val="24"/>
          <w:vertAlign w:val="superscript"/>
          <w:lang w:val="en-US"/>
        </w:rPr>
        <w:t>[2]</w:t>
      </w:r>
      <w:r>
        <w:rPr>
          <w:rFonts w:hint="default" w:ascii="Times New Roman" w:eastAsia="宋体" w:cs="Times New Roman"/>
          <w:b w:val="0"/>
          <w:bCs/>
          <w:i w:val="0"/>
          <w:sz w:val="24"/>
          <w:vertAlign w:val="superscript"/>
          <w:lang w:val="en-US"/>
        </w:rPr>
        <w:fldChar w:fldCharType="end"/>
      </w:r>
      <w:r>
        <w:rPr>
          <w:rFonts w:hint="eastAsia" w:eastAsia="宋体" w:cs="Times New Roman"/>
          <w:lang w:eastAsia="zh-CN"/>
        </w:rPr>
        <w:t>。</w:t>
      </w:r>
      <w:r>
        <w:rPr>
          <w:rFonts w:hint="eastAsia" w:eastAsia="宋体" w:cs="Times New Roman"/>
          <w:lang w:val="en-US" w:eastAsia="zh-CN"/>
        </w:rPr>
        <w:t>它蕴含了大量可以被挖掘处理的信息</w:t>
      </w:r>
      <w:r>
        <w:rPr>
          <w:rFonts w:hint="eastAsia" w:eastAsia="宋体" w:cs="Times New Roman"/>
          <w:lang w:eastAsia="zh-CN"/>
        </w:rPr>
        <w:t>。</w:t>
      </w:r>
    </w:p>
    <w:p>
      <w:pPr>
        <w:ind w:firstLine="480" w:firstLineChars="200"/>
        <w:rPr>
          <w:rFonts w:hint="eastAsia" w:eastAsia="宋体" w:cs="Times New Roman"/>
          <w:lang w:eastAsia="zh-CN"/>
        </w:rPr>
      </w:pPr>
      <w:r>
        <w:rPr>
          <w:rFonts w:hint="eastAsia" w:eastAsia="宋体" w:cs="Times New Roman"/>
          <w:lang w:eastAsia="zh-CN"/>
        </w:rPr>
        <w:t>另一方面，</w:t>
      </w:r>
      <w:r>
        <w:rPr>
          <w:rFonts w:hint="eastAsia" w:eastAsia="宋体" w:cs="Times New Roman"/>
          <w:lang w:val="en-US" w:eastAsia="zh-CN"/>
        </w:rPr>
        <w:t>语音和人类的社会活动，文化发展息息相关，它蕴含了巨大的信息潜力，从语音中能很好分析出说话者当时的情感。人类是一种感性动物，丰富的情感是我们重要的特点之一。</w:t>
      </w:r>
      <w:r>
        <w:rPr>
          <w:rFonts w:hint="eastAsia" w:ascii="Times New Roman" w:eastAsia="宋体" w:cs="Times New Roman"/>
          <w:b w:val="0"/>
          <w:i w:val="0"/>
          <w:sz w:val="24"/>
        </w:rPr>
        <w:t>情绪是我们“生命的指挥棒”“健康的寒暑表”</w:t>
      </w:r>
      <w:r>
        <w:rPr>
          <w:rFonts w:ascii="Times New Roman" w:eastAsia="宋体" w:cs="Times New Roman"/>
          <w:b w:val="0"/>
          <w:bCs/>
          <w:i w:val="0"/>
          <w:sz w:val="24"/>
          <w:vertAlign w:val="superscript"/>
        </w:rPr>
        <w:t>[</w:t>
      </w:r>
      <w:r>
        <w:rPr>
          <w:rFonts w:hint="default" w:ascii="Times New Roman" w:eastAsia="宋体" w:cs="Times New Roman"/>
          <w:b w:val="0"/>
          <w:bCs/>
          <w:i w:val="0"/>
          <w:sz w:val="24"/>
          <w:vertAlign w:val="superscript"/>
          <w:lang w:val="en-US"/>
        </w:rPr>
        <w:fldChar w:fldCharType="begin"/>
      </w:r>
      <w:r>
        <w:rPr>
          <w:rFonts w:hint="default" w:ascii="Times New Roman" w:eastAsia="宋体" w:cs="Times New Roman"/>
          <w:b w:val="0"/>
          <w:bCs/>
          <w:i w:val="0"/>
          <w:sz w:val="24"/>
          <w:vertAlign w:val="superscript"/>
          <w:lang w:val="en-US"/>
        </w:rPr>
        <w:instrText xml:space="preserve"> REF _Ref10617 \r \h </w:instrText>
      </w:r>
      <w:r>
        <w:rPr>
          <w:rFonts w:hint="default" w:ascii="Times New Roman" w:eastAsia="宋体" w:cs="Times New Roman"/>
          <w:b w:val="0"/>
          <w:bCs/>
          <w:i w:val="0"/>
          <w:sz w:val="24"/>
          <w:vertAlign w:val="superscript"/>
          <w:lang w:val="en-US"/>
        </w:rPr>
        <w:fldChar w:fldCharType="separate"/>
      </w:r>
      <w:r>
        <w:rPr>
          <w:rFonts w:hint="default" w:ascii="Times New Roman" w:eastAsia="宋体" w:cs="Times New Roman"/>
          <w:b w:val="0"/>
          <w:bCs/>
          <w:i w:val="0"/>
          <w:sz w:val="24"/>
          <w:vertAlign w:val="superscript"/>
          <w:lang w:val="en-US"/>
        </w:rPr>
        <w:t>3]</w:t>
      </w:r>
      <w:r>
        <w:rPr>
          <w:rFonts w:hint="default" w:ascii="Times New Roman" w:eastAsia="宋体" w:cs="Times New Roman"/>
          <w:b w:val="0"/>
          <w:bCs/>
          <w:i w:val="0"/>
          <w:sz w:val="24"/>
          <w:vertAlign w:val="superscript"/>
          <w:lang w:val="en-US"/>
        </w:rPr>
        <w:fldChar w:fldCharType="end"/>
      </w:r>
      <w:r>
        <w:rPr>
          <w:rFonts w:hint="eastAsia" w:eastAsia="宋体" w:cs="Times New Roman"/>
          <w:b w:val="0"/>
          <w:i w:val="0"/>
          <w:sz w:val="24"/>
          <w:lang w:eastAsia="zh-CN"/>
        </w:rPr>
        <w:t>。</w:t>
      </w:r>
      <w:r>
        <w:rPr>
          <w:rFonts w:hint="eastAsia" w:eastAsia="宋体" w:cs="Times New Roman"/>
          <w:lang w:val="en-US" w:eastAsia="zh-CN"/>
        </w:rPr>
        <w:t>情感是我们非常客观的一种感受，能体现我们最真实的状态，但情绪就像大染缸一样，有黑有白，有好有坏，好的情绪能让我们非常开心，利于人类的发展，但消极的情绪如果不及时发现和控制，将会对人们的生产和生活带来灾难性的打击，</w:t>
      </w:r>
      <w:r>
        <w:rPr>
          <w:rFonts w:hint="eastAsia" w:eastAsia="宋体" w:cs="Times New Roman"/>
          <w:lang w:eastAsia="zh-CN"/>
        </w:rPr>
        <w:t>这时我们应该对</w:t>
      </w:r>
      <w:r>
        <w:rPr>
          <w:rFonts w:hint="eastAsia" w:eastAsia="宋体" w:cs="Times New Roman"/>
          <w:lang w:val="en-US" w:eastAsia="zh-CN"/>
        </w:rPr>
        <w:t>情绪</w:t>
      </w:r>
      <w:r>
        <w:rPr>
          <w:rFonts w:hint="eastAsia" w:eastAsia="宋体" w:cs="Times New Roman"/>
          <w:lang w:eastAsia="zh-CN"/>
        </w:rPr>
        <w:t>反应进行评估和具体动作的挖掘和管理，情绪管理可以帮我们做到这一点，所以情绪管理对我们来说是非常重要的</w:t>
      </w:r>
      <w:r>
        <w:rPr>
          <w:rFonts w:hint="default" w:cs="Times New Roman"/>
          <w:bCs/>
          <w:vertAlign w:val="superscript"/>
          <w:lang w:val="en-US"/>
        </w:rPr>
        <w:fldChar w:fldCharType="begin"/>
      </w:r>
      <w:r>
        <w:rPr>
          <w:rFonts w:hint="default" w:cs="Times New Roman"/>
          <w:bCs/>
          <w:vertAlign w:val="superscript"/>
          <w:lang w:val="en-US"/>
        </w:rPr>
        <w:instrText xml:space="preserve"> REF _Ref12606 \r \h </w:instrText>
      </w:r>
      <w:r>
        <w:rPr>
          <w:rFonts w:hint="default" w:cs="Times New Roman"/>
          <w:bCs/>
          <w:vertAlign w:val="superscript"/>
          <w:lang w:val="en-US"/>
        </w:rPr>
        <w:fldChar w:fldCharType="separate"/>
      </w:r>
      <w:r>
        <w:rPr>
          <w:rFonts w:hint="default" w:cs="Times New Roman"/>
          <w:bCs/>
          <w:vertAlign w:val="superscript"/>
          <w:lang w:val="en-US"/>
        </w:rPr>
        <w:t>[4]</w:t>
      </w:r>
      <w:r>
        <w:rPr>
          <w:rFonts w:hint="default" w:cs="Times New Roman"/>
          <w:bCs/>
          <w:vertAlign w:val="superscript"/>
          <w:lang w:val="en-US"/>
        </w:rPr>
        <w:fldChar w:fldCharType="end"/>
      </w:r>
      <w:r>
        <w:rPr>
          <w:rFonts w:hint="eastAsia" w:eastAsia="宋体" w:cs="Times New Roman"/>
          <w:lang w:eastAsia="zh-CN"/>
        </w:rPr>
        <w:t>。</w:t>
      </w:r>
    </w:p>
    <w:p>
      <w:pPr>
        <w:ind w:firstLine="480" w:firstLineChars="200"/>
        <w:rPr>
          <w:rFonts w:hint="default" w:eastAsia="宋体" w:cs="Times New Roman"/>
          <w:lang w:val="en-US" w:eastAsia="zh-CN"/>
        </w:rPr>
      </w:pPr>
      <w:r>
        <w:rPr>
          <w:rFonts w:hint="eastAsia" w:eastAsia="宋体" w:cs="Times New Roman"/>
          <w:lang w:eastAsia="zh-CN"/>
        </w:rPr>
        <w:t>情绪管理善于自我控制，善于调整情绪，解决生活中的矛盾和事件，随着社会主义经济的快速发展和我国金融实力的不断发展，生产力水平将呈现上升趋势现代信息技术已进入信息化建设时代</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_Ref13625 \r \h </w:instrText>
      </w:r>
      <w:r>
        <w:rPr>
          <w:rFonts w:hint="eastAsia" w:eastAsia="宋体"/>
          <w:vertAlign w:val="superscript"/>
          <w:lang w:val="en-US" w:eastAsia="zh-CN"/>
        </w:rPr>
        <w:fldChar w:fldCharType="separate"/>
      </w:r>
      <w:r>
        <w:rPr>
          <w:rFonts w:hint="eastAsia" w:eastAsia="宋体"/>
          <w:vertAlign w:val="superscript"/>
          <w:lang w:val="en-US" w:eastAsia="zh-CN"/>
        </w:rPr>
        <w:t>[5</w:t>
      </w:r>
      <w:r>
        <w:rPr>
          <w:rFonts w:hint="eastAsia" w:eastAsia="宋体"/>
          <w:vertAlign w:val="superscript"/>
          <w:lang w:val="en-US" w:eastAsia="zh-CN"/>
        </w:rPr>
        <w:fldChar w:fldCharType="end"/>
      </w:r>
      <w:r>
        <w:rPr>
          <w:rFonts w:hint="eastAsia" w:eastAsia="宋体"/>
          <w:vertAlign w:val="superscript"/>
          <w:lang w:val="en-US" w:eastAsia="zh-CN"/>
        </w:rPr>
        <w:t>-</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_Ref13631 \r \h </w:instrText>
      </w:r>
      <w:r>
        <w:rPr>
          <w:rFonts w:hint="eastAsia" w:eastAsia="宋体"/>
          <w:vertAlign w:val="superscript"/>
          <w:lang w:val="en-US" w:eastAsia="zh-CN"/>
        </w:rPr>
        <w:fldChar w:fldCharType="separate"/>
      </w:r>
      <w:r>
        <w:rPr>
          <w:rFonts w:hint="eastAsia" w:eastAsia="宋体"/>
          <w:vertAlign w:val="superscript"/>
          <w:lang w:val="en-US" w:eastAsia="zh-CN"/>
        </w:rPr>
        <w:t>6]</w:t>
      </w:r>
      <w:r>
        <w:rPr>
          <w:rFonts w:hint="eastAsia" w:eastAsia="宋体"/>
          <w:vertAlign w:val="superscript"/>
          <w:lang w:val="en-US" w:eastAsia="zh-CN"/>
        </w:rPr>
        <w:fldChar w:fldCharType="end"/>
      </w:r>
      <w:r>
        <w:rPr>
          <w:rFonts w:hint="eastAsia" w:eastAsia="宋体" w:cs="Times New Roman"/>
          <w:lang w:eastAsia="zh-CN"/>
        </w:rPr>
        <w:t>。在满足人们物质需求的同时，</w:t>
      </w:r>
      <w:r>
        <w:rPr>
          <w:rFonts w:hint="eastAsia" w:eastAsia="宋体" w:cs="Times New Roman"/>
          <w:lang w:val="en-US" w:eastAsia="zh-CN"/>
        </w:rPr>
        <w:t>人们也应该着重精神方面的追求。在互联网高速发展的背景下</w:t>
      </w:r>
      <w:r>
        <w:rPr>
          <w:rFonts w:hint="eastAsia" w:eastAsia="宋体" w:cs="Times New Roman"/>
          <w:lang w:eastAsia="zh-CN"/>
        </w:rPr>
        <w:t>，</w:t>
      </w:r>
      <w:r>
        <w:rPr>
          <w:rFonts w:hint="eastAsia" w:eastAsia="宋体" w:cs="Times New Roman"/>
          <w:lang w:val="en-US" w:eastAsia="zh-CN"/>
        </w:rPr>
        <w:t>新媒体，社交软件等信息层出不穷，</w:t>
      </w:r>
      <w:r>
        <w:rPr>
          <w:rFonts w:hint="eastAsia" w:eastAsia="宋体" w:cs="Times New Roman"/>
          <w:lang w:eastAsia="zh-CN"/>
        </w:rPr>
        <w:t>人们在日常生活中接触到的信息量呈爆炸式增长，在信息时代，人们陷入了使用信息的陷阱，相反，他们迷失在海量的信息中，对自己的认识变得低下，在某些时候，我们感到焦虑和困惑，我们的身体</w:t>
      </w:r>
      <w:r>
        <w:rPr>
          <w:rFonts w:hint="eastAsia" w:eastAsia="宋体" w:cs="Times New Roman"/>
          <w:lang w:val="en-US" w:eastAsia="zh-CN"/>
        </w:rPr>
        <w:t>开始出现</w:t>
      </w:r>
      <w:r>
        <w:rPr>
          <w:rFonts w:hint="eastAsia" w:eastAsia="宋体" w:cs="Times New Roman"/>
          <w:lang w:eastAsia="zh-CN"/>
        </w:rPr>
        <w:t>问题，我们的睡眠质量开始下降，</w:t>
      </w:r>
      <w:r>
        <w:rPr>
          <w:rFonts w:hint="eastAsia" w:eastAsia="宋体" w:cs="Times New Roman"/>
          <w:lang w:val="en-US" w:eastAsia="zh-CN"/>
        </w:rPr>
        <w:t>最终</w:t>
      </w:r>
      <w:r>
        <w:rPr>
          <w:rFonts w:hint="eastAsia" w:eastAsia="宋体" w:cs="Times New Roman"/>
          <w:lang w:eastAsia="zh-CN"/>
        </w:rPr>
        <w:t>我们的身心</w:t>
      </w:r>
      <w:r>
        <w:rPr>
          <w:rFonts w:hint="eastAsia" w:eastAsia="宋体" w:cs="Times New Roman"/>
          <w:lang w:val="en-US" w:eastAsia="zh-CN"/>
        </w:rPr>
        <w:t>在当前环境</w:t>
      </w:r>
      <w:r>
        <w:rPr>
          <w:rFonts w:hint="eastAsia" w:eastAsia="宋体" w:cs="Times New Roman"/>
          <w:lang w:eastAsia="zh-CN"/>
        </w:rPr>
        <w:t>变得更糟，</w:t>
      </w:r>
      <w:r>
        <w:rPr>
          <w:rFonts w:hint="eastAsia" w:eastAsia="宋体" w:cs="Times New Roman"/>
          <w:lang w:val="en-US" w:eastAsia="zh-CN"/>
        </w:rPr>
        <w:t>但我们不能任其恶化而不做任何改变，</w:t>
      </w:r>
      <w:r>
        <w:rPr>
          <w:rFonts w:hint="eastAsia" w:eastAsia="宋体" w:cs="Times New Roman"/>
          <w:lang w:eastAsia="zh-CN"/>
        </w:rPr>
        <w:t>精神是人类生活的支柱，只有人们有了积极的精神王国，才能保持良好的状态，更好地促进经济发展。经济的快速发展促进了人们对精神的向往，积极乐观的态度也促进了经济的快速发展，因此对人们来说是极其重要的，提高对自己的理解，调整自己的情绪，</w:t>
      </w:r>
      <w:r>
        <w:rPr>
          <w:rFonts w:hint="eastAsia" w:eastAsia="宋体" w:cs="Times New Roman"/>
          <w:lang w:val="en-US" w:eastAsia="zh-CN"/>
        </w:rPr>
        <w:t>所以使人增强对自己的了解，调整自己的情绪变得极其重要。</w:t>
      </w:r>
    </w:p>
    <w:p>
      <w:pPr>
        <w:pStyle w:val="3"/>
        <w:rPr>
          <w:sz w:val="30"/>
          <w:szCs w:val="30"/>
        </w:rPr>
      </w:pPr>
      <w:bookmarkStart w:id="41" w:name="_Toc410226496"/>
      <w:bookmarkStart w:id="42" w:name="_Toc410210569"/>
      <w:bookmarkStart w:id="43" w:name="_Toc410209578"/>
      <w:bookmarkStart w:id="44" w:name="_Toc410227369"/>
      <w:bookmarkStart w:id="45" w:name="_Toc410214068"/>
      <w:bookmarkStart w:id="46" w:name="_Toc410218064"/>
      <w:bookmarkStart w:id="47" w:name="_Toc410211484"/>
      <w:bookmarkStart w:id="48" w:name="_Toc410226942"/>
      <w:bookmarkStart w:id="49" w:name="_Toc410207946"/>
      <w:bookmarkStart w:id="50" w:name="_Toc21635"/>
      <w:bookmarkStart w:id="51" w:name="_Toc410226945"/>
      <w:bookmarkStart w:id="52" w:name="_Toc410226499"/>
      <w:bookmarkStart w:id="53" w:name="_Toc410227372"/>
      <w:r>
        <w:rPr>
          <w:sz w:val="30"/>
          <w:szCs w:val="30"/>
        </w:rPr>
        <w:t>1</w:t>
      </w:r>
      <w:r>
        <w:rPr>
          <w:rFonts w:hint="eastAsia"/>
          <w:sz w:val="30"/>
          <w:szCs w:val="30"/>
        </w:rPr>
        <w:t>.</w:t>
      </w:r>
      <w:r>
        <w:rPr>
          <w:sz w:val="30"/>
          <w:szCs w:val="30"/>
        </w:rPr>
        <w:t>2</w:t>
      </w:r>
      <w:bookmarkEnd w:id="41"/>
      <w:bookmarkEnd w:id="42"/>
      <w:bookmarkEnd w:id="43"/>
      <w:bookmarkEnd w:id="44"/>
      <w:bookmarkEnd w:id="45"/>
      <w:bookmarkEnd w:id="46"/>
      <w:bookmarkEnd w:id="47"/>
      <w:bookmarkEnd w:id="48"/>
      <w:bookmarkEnd w:id="49"/>
      <w:r>
        <w:rPr>
          <w:sz w:val="30"/>
          <w:szCs w:val="30"/>
        </w:rPr>
        <w:t xml:space="preserve"> 国内外研究现状</w:t>
      </w:r>
      <w:bookmarkEnd w:id="50"/>
    </w:p>
    <w:p>
      <w:pPr>
        <w:pStyle w:val="4"/>
        <w:rPr>
          <w:sz w:val="28"/>
          <w:szCs w:val="28"/>
        </w:rPr>
      </w:pPr>
      <w:bookmarkStart w:id="54" w:name="_Toc410218065"/>
      <w:bookmarkStart w:id="55" w:name="_Toc410211485"/>
      <w:bookmarkStart w:id="56" w:name="_Toc410207947"/>
      <w:bookmarkStart w:id="57" w:name="_Toc410227370"/>
      <w:bookmarkStart w:id="58" w:name="_Toc410209579"/>
      <w:bookmarkStart w:id="59" w:name="_Toc410226943"/>
      <w:bookmarkStart w:id="60" w:name="_Toc410226497"/>
      <w:bookmarkStart w:id="61" w:name="_Toc410210570"/>
      <w:bookmarkStart w:id="62" w:name="_Toc410214069"/>
      <w:bookmarkStart w:id="63" w:name="_Toc17522"/>
      <w:r>
        <w:rPr>
          <w:sz w:val="28"/>
          <w:szCs w:val="28"/>
        </w:rPr>
        <w:t>1</w:t>
      </w:r>
      <w:r>
        <w:rPr>
          <w:rFonts w:hint="eastAsia"/>
          <w:sz w:val="28"/>
          <w:szCs w:val="28"/>
        </w:rPr>
        <w:t>.</w:t>
      </w:r>
      <w:r>
        <w:rPr>
          <w:sz w:val="28"/>
          <w:szCs w:val="28"/>
        </w:rPr>
        <w:t>2</w:t>
      </w:r>
      <w:r>
        <w:rPr>
          <w:rFonts w:hint="eastAsia"/>
          <w:sz w:val="28"/>
          <w:szCs w:val="28"/>
        </w:rPr>
        <w:t>.</w:t>
      </w:r>
      <w:r>
        <w:rPr>
          <w:sz w:val="28"/>
          <w:szCs w:val="28"/>
        </w:rPr>
        <w:t xml:space="preserve">1 </w:t>
      </w:r>
      <w:bookmarkEnd w:id="54"/>
      <w:bookmarkEnd w:id="55"/>
      <w:bookmarkEnd w:id="56"/>
      <w:bookmarkEnd w:id="57"/>
      <w:bookmarkEnd w:id="58"/>
      <w:bookmarkEnd w:id="59"/>
      <w:bookmarkEnd w:id="60"/>
      <w:bookmarkEnd w:id="61"/>
      <w:bookmarkEnd w:id="62"/>
      <w:r>
        <w:rPr>
          <w:sz w:val="28"/>
          <w:szCs w:val="28"/>
        </w:rPr>
        <w:t>国外研究现状</w:t>
      </w:r>
      <w:bookmarkEnd w:id="63"/>
      <w:bookmarkStart w:id="64" w:name="_Toc410226944"/>
      <w:bookmarkStart w:id="65" w:name="_Toc410211486"/>
      <w:bookmarkStart w:id="66" w:name="_Toc410214070"/>
      <w:bookmarkStart w:id="67" w:name="_Toc410209580"/>
      <w:bookmarkStart w:id="68" w:name="_Toc410218066"/>
      <w:bookmarkStart w:id="69" w:name="_Toc410210571"/>
      <w:bookmarkStart w:id="70" w:name="_Toc410227371"/>
      <w:bookmarkStart w:id="71" w:name="_Toc410226498"/>
      <w:bookmarkStart w:id="72" w:name="_Toc410207948"/>
    </w:p>
    <w:p>
      <w:pPr>
        <w:ind w:firstLine="480" w:firstLineChars="200"/>
      </w:pPr>
      <w:r>
        <w:rPr>
          <w:rFonts w:hint="eastAsia"/>
        </w:rPr>
        <w:t>语言识别研究始于20世纪50年代，当Hidden Markov模型中成功地用于语音识别</w:t>
      </w:r>
      <w:r>
        <w:rPr>
          <w:rFonts w:hint="eastAsia"/>
          <w:lang w:val="en-US" w:eastAsia="zh-CN"/>
        </w:rPr>
        <w:t>时标志着语音识别走向进一步深入</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_Ref15258 \r \h </w:instrText>
      </w:r>
      <w:r>
        <w:rPr>
          <w:rFonts w:hint="eastAsia" w:eastAsia="宋体"/>
          <w:vertAlign w:val="superscript"/>
          <w:lang w:val="en-US" w:eastAsia="zh-CN"/>
        </w:rPr>
        <w:fldChar w:fldCharType="separate"/>
      </w:r>
      <w:r>
        <w:rPr>
          <w:rFonts w:hint="eastAsia" w:eastAsia="宋体"/>
          <w:vertAlign w:val="superscript"/>
          <w:lang w:val="en-US" w:eastAsia="zh-CN"/>
        </w:rPr>
        <w:t>[7</w:t>
      </w:r>
      <w:r>
        <w:rPr>
          <w:rFonts w:hint="eastAsia" w:eastAsia="宋体"/>
          <w:vertAlign w:val="superscript"/>
          <w:lang w:val="en-US" w:eastAsia="zh-CN"/>
        </w:rPr>
        <w:fldChar w:fldCharType="end"/>
      </w:r>
      <w:r>
        <w:rPr>
          <w:rFonts w:hint="eastAsia" w:eastAsia="宋体"/>
          <w:vertAlign w:val="superscript"/>
          <w:lang w:val="en-US" w:eastAsia="zh-CN"/>
        </w:rPr>
        <w:t>-</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_Ref15261 \r \h </w:instrText>
      </w:r>
      <w:r>
        <w:rPr>
          <w:rFonts w:hint="eastAsia" w:eastAsia="宋体"/>
          <w:vertAlign w:val="superscript"/>
          <w:lang w:val="en-US" w:eastAsia="zh-CN"/>
        </w:rPr>
        <w:fldChar w:fldCharType="separate"/>
      </w:r>
      <w:r>
        <w:rPr>
          <w:rFonts w:hint="eastAsia" w:eastAsia="宋体"/>
          <w:vertAlign w:val="superscript"/>
          <w:lang w:val="en-US" w:eastAsia="zh-CN"/>
        </w:rPr>
        <w:t>8]</w:t>
      </w:r>
      <w:r>
        <w:rPr>
          <w:rFonts w:hint="eastAsia" w:eastAsia="宋体"/>
          <w:vertAlign w:val="superscript"/>
          <w:lang w:val="en-US" w:eastAsia="zh-CN"/>
        </w:rPr>
        <w:fldChar w:fldCharType="end"/>
      </w:r>
      <w:r>
        <w:rPr>
          <w:rFonts w:hint="eastAsia"/>
        </w:rPr>
        <w:t>。</w:t>
      </w:r>
      <w:r>
        <w:rPr>
          <w:rFonts w:hint="eastAsia"/>
          <w:lang w:val="en-US" w:eastAsia="zh-CN"/>
        </w:rPr>
        <w:t>最近几十年的语音识别发展过程中，分为三个阶段，英语语言的语音识别技术已经有不少的经验较为成熟，能够在连续语音和音素识别方面达到高水平。随着隐马尔可夫模型的多次迭代更新，它已经变成可以建立高性能系统的有力工具</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_Ref16051 \r \h </w:instrText>
      </w:r>
      <w:r>
        <w:rPr>
          <w:rFonts w:hint="eastAsia" w:eastAsia="宋体"/>
          <w:vertAlign w:val="superscript"/>
          <w:lang w:val="en-US" w:eastAsia="zh-CN"/>
        </w:rPr>
        <w:fldChar w:fldCharType="separate"/>
      </w:r>
      <w:r>
        <w:rPr>
          <w:rFonts w:hint="eastAsia" w:eastAsia="宋体"/>
          <w:vertAlign w:val="superscript"/>
          <w:lang w:val="en-US" w:eastAsia="zh-CN"/>
        </w:rPr>
        <w:t>[9]</w:t>
      </w:r>
      <w:r>
        <w:rPr>
          <w:rFonts w:hint="eastAsia" w:eastAsia="宋体"/>
          <w:vertAlign w:val="superscript"/>
          <w:lang w:val="en-US" w:eastAsia="zh-CN"/>
        </w:rPr>
        <w:fldChar w:fldCharType="end"/>
      </w:r>
      <w:r>
        <w:rPr>
          <w:rFonts w:hint="eastAsia"/>
        </w:rPr>
        <w:t>。</w:t>
      </w:r>
    </w:p>
    <w:p>
      <w:pPr>
        <w:ind w:firstLine="480" w:firstLineChars="200"/>
        <w:rPr>
          <w:rFonts w:hint="eastAsia"/>
        </w:rPr>
      </w:pPr>
      <w:r>
        <w:rPr>
          <w:rFonts w:hint="eastAsia"/>
        </w:rPr>
        <w:t>在商用</w:t>
      </w:r>
      <w:r>
        <w:rPr>
          <w:rFonts w:hint="eastAsia"/>
          <w:lang w:val="en-US" w:eastAsia="zh-CN"/>
        </w:rPr>
        <w:t>语音</w:t>
      </w:r>
      <w:r>
        <w:rPr>
          <w:rFonts w:hint="eastAsia"/>
        </w:rPr>
        <w:t>识别中，Nuance公司</w:t>
      </w:r>
      <w:r>
        <w:rPr>
          <w:rFonts w:hint="eastAsia"/>
          <w:lang w:val="en-US" w:eastAsia="zh-CN"/>
        </w:rPr>
        <w:t>是这个领域的开拓者</w:t>
      </w:r>
      <w:r>
        <w:rPr>
          <w:rFonts w:hint="eastAsia"/>
        </w:rPr>
        <w:t>，</w:t>
      </w:r>
      <w:r>
        <w:rPr>
          <w:rFonts w:hint="eastAsia"/>
          <w:lang w:val="en-US" w:eastAsia="zh-CN"/>
        </w:rPr>
        <w:t>目前</w:t>
      </w:r>
      <w:r>
        <w:rPr>
          <w:rFonts w:hint="eastAsia"/>
        </w:rPr>
        <w:t>Nuance公司识别引擎技术</w:t>
      </w:r>
      <w:r>
        <w:rPr>
          <w:rFonts w:hint="eastAsia"/>
          <w:lang w:val="en-US" w:eastAsia="zh-CN"/>
        </w:rPr>
        <w:t>被</w:t>
      </w:r>
      <w:r>
        <w:rPr>
          <w:rFonts w:hint="eastAsia"/>
        </w:rPr>
        <w:t>全球</w:t>
      </w:r>
      <w:r>
        <w:rPr>
          <w:rFonts w:hint="eastAsia"/>
          <w:lang w:val="en-US" w:eastAsia="zh-CN"/>
        </w:rPr>
        <w:t>大约</w:t>
      </w:r>
      <w:r>
        <w:rPr>
          <w:rFonts w:hint="eastAsia"/>
        </w:rPr>
        <w:t>五分之四的语音识别技术使用，</w:t>
      </w:r>
      <w:r>
        <w:rPr>
          <w:rFonts w:hint="eastAsia"/>
          <w:lang w:val="en-US" w:eastAsia="zh-CN"/>
        </w:rPr>
        <w:t>能对五十多种语言进行识别，因为语言支持多，覆盖了航空，金融等各个领域，用户量也达到了巨大的20亿。在专利数上面，它也是全球拥有语音识别专利最多的公司，连顶级的银行和大部分的航空公司都以</w:t>
      </w:r>
      <w:r>
        <w:rPr>
          <w:rFonts w:hint="eastAsia"/>
        </w:rPr>
        <w:t>Nuance公司</w:t>
      </w:r>
      <w:r>
        <w:rPr>
          <w:rFonts w:hint="eastAsia"/>
          <w:lang w:val="en-US" w:eastAsia="zh-CN"/>
        </w:rPr>
        <w:t>的语音识别引擎作为呼叫系统的底层实现。</w:t>
      </w:r>
      <w:r>
        <w:rPr>
          <w:rFonts w:hint="eastAsia"/>
        </w:rPr>
        <w:t>此外苹果公司也在语音识别及应用方面拥有一定技术成果，如ios系统中的Siri，</w:t>
      </w:r>
      <w:r>
        <w:rPr>
          <w:rFonts w:hint="eastAsia"/>
          <w:lang w:val="en-US" w:eastAsia="zh-CN"/>
        </w:rPr>
        <w:t>2010年苹果收购siriinc公司后，在2011年发布的iphone4s搭载了此技术。但刚开始用户都觉得这个产品不好，用户体验极差，但随着苹果公司收购</w:t>
      </w:r>
      <w:r>
        <w:rPr>
          <w:rFonts w:hint="eastAsia"/>
        </w:rPr>
        <w:t>Novaris technologies语音识别公司</w:t>
      </w:r>
      <w:r>
        <w:rPr>
          <w:rFonts w:hint="eastAsia"/>
          <w:lang w:eastAsia="zh-CN"/>
        </w:rPr>
        <w:t>，</w:t>
      </w:r>
      <w:r>
        <w:rPr>
          <w:rFonts w:hint="eastAsia"/>
        </w:rPr>
        <w:t>vocaliq</w:t>
      </w:r>
      <w:r>
        <w:rPr>
          <w:rFonts w:hint="eastAsia"/>
          <w:lang w:val="en-US" w:eastAsia="zh-CN"/>
        </w:rPr>
        <w:t>公司之后。苹果拥有了</w:t>
      </w:r>
      <w:r>
        <w:rPr>
          <w:rFonts w:hint="eastAsia"/>
        </w:rPr>
        <w:t>对整个句子进行识别</w:t>
      </w:r>
      <w:r>
        <w:rPr>
          <w:rFonts w:hint="eastAsia"/>
          <w:lang w:eastAsia="zh-CN"/>
        </w:rPr>
        <w:t>，</w:t>
      </w:r>
      <w:r>
        <w:rPr>
          <w:rFonts w:hint="eastAsia"/>
          <w:lang w:val="en-US" w:eastAsia="zh-CN"/>
        </w:rPr>
        <w:t>并且能用AI与用户自然的交流技术，</w:t>
      </w:r>
      <w:r>
        <w:rPr>
          <w:rFonts w:hint="eastAsia"/>
        </w:rPr>
        <w:t>并且该公司还使用了机器学习开发虚拟助理，将其技术应用于便携式设备和家庭网络中</w:t>
      </w:r>
      <w:r>
        <w:t>。</w:t>
      </w:r>
    </w:p>
    <w:p>
      <w:pPr>
        <w:ind w:firstLine="480" w:firstLineChars="200"/>
        <w:rPr>
          <w:rFonts w:hint="eastAsia"/>
        </w:rPr>
      </w:pPr>
      <w:r>
        <w:rPr>
          <w:rFonts w:hint="eastAsia"/>
        </w:rPr>
        <w:t>总体来说，国外在语言识别方面的研究还没有一款即有语音识别和分析又有根据分析结果来做出智能行为，用来帮助用户了解自己本身并帮助用户来调节其情绪的系统。</w:t>
      </w:r>
    </w:p>
    <w:p>
      <w:pPr>
        <w:pStyle w:val="4"/>
        <w:rPr>
          <w:sz w:val="28"/>
          <w:szCs w:val="28"/>
        </w:rPr>
      </w:pPr>
      <w:bookmarkStart w:id="73" w:name="_Toc14176"/>
      <w:r>
        <w:rPr>
          <w:sz w:val="28"/>
          <w:szCs w:val="28"/>
        </w:rPr>
        <w:t>1</w:t>
      </w:r>
      <w:r>
        <w:rPr>
          <w:rFonts w:hint="eastAsia"/>
          <w:sz w:val="28"/>
          <w:szCs w:val="28"/>
        </w:rPr>
        <w:t>.</w:t>
      </w:r>
      <w:r>
        <w:rPr>
          <w:sz w:val="28"/>
          <w:szCs w:val="28"/>
        </w:rPr>
        <w:t>2</w:t>
      </w:r>
      <w:r>
        <w:rPr>
          <w:rFonts w:hint="eastAsia"/>
          <w:sz w:val="28"/>
          <w:szCs w:val="28"/>
        </w:rPr>
        <w:t>.</w:t>
      </w:r>
      <w:r>
        <w:rPr>
          <w:sz w:val="28"/>
          <w:szCs w:val="28"/>
        </w:rPr>
        <w:t>2</w:t>
      </w:r>
      <w:bookmarkEnd w:id="64"/>
      <w:bookmarkEnd w:id="65"/>
      <w:bookmarkEnd w:id="66"/>
      <w:bookmarkEnd w:id="67"/>
      <w:bookmarkEnd w:id="68"/>
      <w:bookmarkEnd w:id="69"/>
      <w:bookmarkEnd w:id="70"/>
      <w:bookmarkEnd w:id="71"/>
      <w:bookmarkEnd w:id="72"/>
      <w:r>
        <w:rPr>
          <w:rFonts w:hint="eastAsia"/>
          <w:sz w:val="28"/>
          <w:szCs w:val="28"/>
        </w:rPr>
        <w:t xml:space="preserve"> </w:t>
      </w:r>
      <w:r>
        <w:rPr>
          <w:sz w:val="28"/>
          <w:szCs w:val="28"/>
        </w:rPr>
        <w:t>国内研究现状</w:t>
      </w:r>
      <w:bookmarkEnd w:id="73"/>
    </w:p>
    <w:p>
      <w:pPr>
        <w:ind w:firstLine="472"/>
        <w:rPr>
          <w:rFonts w:ascii="宋体" w:hAnsi="宋体"/>
        </w:rPr>
      </w:pPr>
      <w:r>
        <w:rPr>
          <w:rFonts w:ascii="宋体" w:hAnsi="宋体"/>
        </w:rPr>
        <w:t>近几年来</w:t>
      </w:r>
      <w:r>
        <w:rPr>
          <w:rFonts w:hint="eastAsia" w:ascii="宋体" w:hAnsi="宋体"/>
        </w:rPr>
        <w:t>，</w:t>
      </w:r>
      <w:r>
        <w:rPr>
          <w:rFonts w:ascii="宋体" w:hAnsi="宋体"/>
        </w:rPr>
        <w:t>语音技术发展迅猛</w:t>
      </w:r>
      <w:r>
        <w:rPr>
          <w:rFonts w:hint="eastAsia" w:ascii="宋体" w:hAnsi="宋体"/>
        </w:rPr>
        <w:t>，</w:t>
      </w:r>
      <w:r>
        <w:rPr>
          <w:rFonts w:ascii="宋体" w:hAnsi="宋体"/>
        </w:rPr>
        <w:t>国内的语音技术研究基本同步</w:t>
      </w:r>
      <w:r>
        <w:rPr>
          <w:rFonts w:hint="eastAsia" w:ascii="宋体" w:hAnsi="宋体"/>
        </w:rPr>
        <w:t>。</w:t>
      </w:r>
      <w:r>
        <w:rPr>
          <w:rFonts w:ascii="宋体" w:hAnsi="宋体"/>
        </w:rPr>
        <w:t>科大讯飞</w:t>
      </w:r>
      <w:r>
        <w:rPr>
          <w:rFonts w:hint="eastAsia" w:ascii="宋体" w:hAnsi="宋体"/>
        </w:rPr>
        <w:t>，</w:t>
      </w:r>
      <w:r>
        <w:rPr>
          <w:rFonts w:ascii="宋体" w:hAnsi="宋体"/>
        </w:rPr>
        <w:t>捷通华声</w:t>
      </w:r>
      <w:r>
        <w:rPr>
          <w:rFonts w:hint="eastAsia" w:ascii="宋体" w:hAnsi="宋体"/>
        </w:rPr>
        <w:t>，</w:t>
      </w:r>
      <w:r>
        <w:rPr>
          <w:rFonts w:ascii="宋体" w:hAnsi="宋体"/>
        </w:rPr>
        <w:t>中科信利等语音企业相继成立</w:t>
      </w:r>
      <w:r>
        <w:rPr>
          <w:rFonts w:hint="default" w:eastAsia="宋体"/>
          <w:vertAlign w:val="superscript"/>
          <w:lang w:val="en-US" w:eastAsia="zh-CN"/>
        </w:rPr>
        <w:fldChar w:fldCharType="begin"/>
      </w:r>
      <w:r>
        <w:rPr>
          <w:rFonts w:hint="default" w:eastAsia="宋体"/>
          <w:vertAlign w:val="superscript"/>
          <w:lang w:val="en-US" w:eastAsia="zh-CN"/>
        </w:rPr>
        <w:instrText xml:space="preserve"> REF _Ref16946 \r \h </w:instrText>
      </w:r>
      <w:r>
        <w:rPr>
          <w:rFonts w:hint="default" w:eastAsia="宋体"/>
          <w:vertAlign w:val="superscript"/>
          <w:lang w:val="en-US" w:eastAsia="zh-CN"/>
        </w:rPr>
        <w:fldChar w:fldCharType="separate"/>
      </w:r>
      <w:r>
        <w:rPr>
          <w:rFonts w:hint="default" w:eastAsia="宋体"/>
          <w:vertAlign w:val="superscript"/>
          <w:lang w:val="en-US" w:eastAsia="zh-CN"/>
        </w:rPr>
        <w:t>[10]</w:t>
      </w:r>
      <w:r>
        <w:rPr>
          <w:rFonts w:hint="default" w:eastAsia="宋体"/>
          <w:vertAlign w:val="superscript"/>
          <w:lang w:val="en-US" w:eastAsia="zh-CN"/>
        </w:rPr>
        <w:fldChar w:fldCharType="end"/>
      </w:r>
      <w:r>
        <w:rPr>
          <w:rFonts w:ascii="宋体" w:hAnsi="宋体"/>
        </w:rPr>
        <w:t>。</w:t>
      </w:r>
    </w:p>
    <w:p>
      <w:pPr>
        <w:ind w:firstLine="472"/>
        <w:rPr>
          <w:rFonts w:hint="eastAsia" w:cs="Times New Roman"/>
        </w:rPr>
      </w:pPr>
      <w:r>
        <w:rPr>
          <w:rFonts w:hint="eastAsia" w:cs="Times New Roman"/>
        </w:rPr>
        <w:t>在商业发展中，国内在语音识别上的研究与国外发达国家相比相对滞后</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_Ref17266 \r \h </w:instrText>
      </w:r>
      <w:r>
        <w:rPr>
          <w:rFonts w:hint="eastAsia" w:eastAsia="宋体"/>
          <w:vertAlign w:val="superscript"/>
          <w:lang w:val="en-US" w:eastAsia="zh-CN"/>
        </w:rPr>
        <w:fldChar w:fldCharType="separate"/>
      </w:r>
      <w:r>
        <w:rPr>
          <w:rFonts w:hint="eastAsia" w:eastAsia="宋体"/>
          <w:vertAlign w:val="superscript"/>
          <w:lang w:val="en-US" w:eastAsia="zh-CN"/>
        </w:rPr>
        <w:t>[11]</w:t>
      </w:r>
      <w:r>
        <w:rPr>
          <w:rFonts w:hint="eastAsia" w:eastAsia="宋体"/>
          <w:vertAlign w:val="superscript"/>
          <w:lang w:val="en-US" w:eastAsia="zh-CN"/>
        </w:rPr>
        <w:fldChar w:fldCharType="end"/>
      </w:r>
      <w:r>
        <w:rPr>
          <w:rFonts w:hint="eastAsia" w:cs="Times New Roman"/>
          <w:lang w:eastAsia="zh-CN"/>
        </w:rPr>
        <w:t>。</w:t>
      </w:r>
      <w:r>
        <w:rPr>
          <w:rFonts w:hint="eastAsia" w:cs="Times New Roman"/>
        </w:rPr>
        <w:t>也有许多企业注意到了这方面的滞后情况，进而投入研究。</w:t>
      </w:r>
      <w:r>
        <w:rPr>
          <w:rFonts w:hint="eastAsia" w:cs="Times New Roman"/>
          <w:lang w:val="en-US" w:eastAsia="zh-CN"/>
        </w:rPr>
        <w:t>其中的科大讯飞就是目前语音识别国内的龙头，在国内拥有最大的语音识别影响力。科大讯飞依靠着中国科技大学的语音处理技术于1999年成立，在国家的大力支持和自身不断的努力下，在2008年以500多亿的市值上市。并且各省的口试系统都使用讯飞语音识别引擎作为基础，在2014年的市场调查报告中显示，讯飞市场份额达到60%，是中国语音识别领域无可争辩的霸主。</w:t>
      </w:r>
      <w:r>
        <w:rPr>
          <w:rFonts w:hint="eastAsia" w:cs="Times New Roman"/>
        </w:rPr>
        <w:t>此外百度也注意到了语言识别发展的重要性，在2</w:t>
      </w:r>
      <w:r>
        <w:rPr>
          <w:rFonts w:cs="Times New Roman"/>
        </w:rPr>
        <w:t>010</w:t>
      </w:r>
      <w:r>
        <w:rPr>
          <w:rFonts w:hint="eastAsia" w:cs="Times New Roman"/>
        </w:rPr>
        <w:t>年，</w:t>
      </w:r>
      <w:r>
        <w:rPr>
          <w:rFonts w:hint="eastAsia" w:cs="Times New Roman"/>
          <w:lang w:val="en-US" w:eastAsia="zh-CN"/>
        </w:rPr>
        <w:t>它选择通过和中国科学院声学研究所合作的方式研发语音识别技术，</w:t>
      </w:r>
      <w:r>
        <w:rPr>
          <w:rFonts w:hint="eastAsia" w:cs="Times New Roman"/>
        </w:rPr>
        <w:t>而后在2</w:t>
      </w:r>
      <w:r>
        <w:rPr>
          <w:rFonts w:cs="Times New Roman"/>
        </w:rPr>
        <w:t>014</w:t>
      </w:r>
      <w:r>
        <w:rPr>
          <w:rFonts w:hint="eastAsia" w:cs="Times New Roman"/>
        </w:rPr>
        <w:t>年，著名的人工智能大师吴恩达加入团队后，其语音识别技术才得到一定的发展，市场份额达到了1</w:t>
      </w:r>
      <w:r>
        <w:rPr>
          <w:rFonts w:cs="Times New Roman"/>
        </w:rPr>
        <w:t>3</w:t>
      </w:r>
      <w:r>
        <w:rPr>
          <w:rFonts w:hint="eastAsia" w:cs="Times New Roman"/>
        </w:rPr>
        <w:t>%左右</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_Ref18007 \r \h </w:instrText>
      </w:r>
      <w:r>
        <w:rPr>
          <w:rFonts w:hint="eastAsia" w:eastAsia="宋体"/>
          <w:vertAlign w:val="superscript"/>
          <w:lang w:val="en-US" w:eastAsia="zh-CN"/>
        </w:rPr>
        <w:fldChar w:fldCharType="separate"/>
      </w:r>
      <w:r>
        <w:rPr>
          <w:rFonts w:hint="eastAsia" w:eastAsia="宋体"/>
          <w:vertAlign w:val="superscript"/>
          <w:lang w:val="en-US" w:eastAsia="zh-CN"/>
        </w:rPr>
        <w:t>[</w:t>
      </w:r>
      <w:r>
        <w:rPr>
          <w:rFonts w:hint="eastAsia" w:eastAsia="宋体"/>
          <w:vertAlign w:val="superscript"/>
          <w:lang w:val="en-US" w:eastAsia="zh-CN"/>
        </w:rPr>
        <w:t>12]</w:t>
      </w:r>
      <w:r>
        <w:rPr>
          <w:rFonts w:hint="eastAsia" w:eastAsia="宋体"/>
          <w:vertAlign w:val="superscript"/>
          <w:lang w:val="en-US" w:eastAsia="zh-CN"/>
        </w:rPr>
        <w:fldChar w:fldCharType="end"/>
      </w:r>
      <w:r>
        <w:rPr>
          <w:rFonts w:hint="eastAsia" w:cs="Times New Roman"/>
          <w:lang w:eastAsia="zh-CN"/>
        </w:rPr>
        <w:t>。</w:t>
      </w:r>
      <w:r>
        <w:rPr>
          <w:rFonts w:hint="eastAsia" w:cs="Times New Roman"/>
        </w:rPr>
        <w:t>其</w:t>
      </w:r>
      <w:r>
        <w:rPr>
          <w:rFonts w:hint="eastAsia" w:cs="Times New Roman"/>
          <w:lang w:val="en-US" w:eastAsia="zh-CN"/>
        </w:rPr>
        <w:t>语音识别</w:t>
      </w:r>
      <w:r>
        <w:rPr>
          <w:rFonts w:hint="eastAsia" w:cs="Times New Roman"/>
        </w:rPr>
        <w:t>技术也在不断向科大讯飞靠近。</w:t>
      </w:r>
    </w:p>
    <w:p>
      <w:pPr>
        <w:ind w:firstLine="472"/>
        <w:rPr>
          <w:rFonts w:hint="eastAsia" w:cs="Times New Roman"/>
          <w:lang w:val="en-US" w:eastAsia="zh-CN"/>
        </w:rPr>
      </w:pPr>
      <w:r>
        <w:rPr>
          <w:rFonts w:hint="eastAsia" w:cs="Times New Roman"/>
          <w:lang w:val="en-US" w:eastAsia="zh-CN"/>
        </w:rPr>
        <w:t>在智能推荐方面，许多手机厂商做了不少的尝试，包括华为，小米等手机都会有“负一屏”这个功能</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_Ref18376 \r \h </w:instrText>
      </w:r>
      <w:r>
        <w:rPr>
          <w:rFonts w:hint="eastAsia" w:eastAsia="宋体"/>
          <w:vertAlign w:val="superscript"/>
          <w:lang w:val="en-US" w:eastAsia="zh-CN"/>
        </w:rPr>
        <w:fldChar w:fldCharType="separate"/>
      </w:r>
      <w:r>
        <w:rPr>
          <w:rFonts w:hint="eastAsia" w:eastAsia="宋体"/>
          <w:vertAlign w:val="superscript"/>
          <w:lang w:val="en-US" w:eastAsia="zh-CN"/>
        </w:rPr>
        <w:t>[13]</w:t>
      </w:r>
      <w:r>
        <w:rPr>
          <w:rFonts w:hint="eastAsia" w:eastAsia="宋体"/>
          <w:vertAlign w:val="superscript"/>
          <w:lang w:val="en-US" w:eastAsia="zh-CN"/>
        </w:rPr>
        <w:fldChar w:fldCharType="end"/>
      </w:r>
      <w:r>
        <w:rPr>
          <w:rFonts w:hint="eastAsia" w:cs="Times New Roman"/>
          <w:lang w:val="en-US" w:eastAsia="zh-CN"/>
        </w:rPr>
        <w:t>。这个功能主要是以用户在手机上的行为作为判断基础，猜测用户可能需要的东西。</w:t>
      </w:r>
    </w:p>
    <w:p>
      <w:pPr>
        <w:ind w:firstLine="472"/>
        <w:rPr>
          <w:rFonts w:hint="default" w:eastAsia="宋体" w:cs="Times New Roman"/>
          <w:lang w:val="en-US" w:eastAsia="zh-CN"/>
        </w:rPr>
      </w:pPr>
      <w:r>
        <w:rPr>
          <w:rFonts w:hint="eastAsia" w:ascii="宋体" w:hAnsi="宋体" w:eastAsia="宋体" w:cs="宋体"/>
          <w:sz w:val="24"/>
          <w:szCs w:val="24"/>
          <w:lang w:val="en-US" w:eastAsia="zh-CN"/>
        </w:rPr>
        <w:t>总体来说，中国企业的科学家在这一技术领域保留了大量的专利。无论是核技术还是下游技术，我国申请人的专利申请数量都比较丰富，其次，我国语音识别技术的应用已经渗透和延伸到各个行业的应用范围。与早期发展的语音识别技术不同，现在的语音识别技术通过与不同领域的应用工具相结合，加快不同行业的发展速度，推动自动化和智能化进程，增强了这一领域的用户体验和智能化</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_Ref18621 \r \h </w:instrText>
      </w:r>
      <w:r>
        <w:rPr>
          <w:rFonts w:hint="eastAsia" w:eastAsia="宋体"/>
          <w:vertAlign w:val="superscript"/>
          <w:lang w:val="en-US" w:eastAsia="zh-CN"/>
        </w:rPr>
        <w:fldChar w:fldCharType="separate"/>
      </w:r>
      <w:r>
        <w:rPr>
          <w:rFonts w:hint="eastAsia" w:eastAsia="宋体"/>
          <w:vertAlign w:val="superscript"/>
          <w:lang w:val="en-US" w:eastAsia="zh-CN"/>
        </w:rPr>
        <w:t>[14]</w:t>
      </w:r>
      <w:r>
        <w:rPr>
          <w:rFonts w:hint="eastAsia" w:eastAsia="宋体"/>
          <w:vertAlign w:val="superscript"/>
          <w:lang w:val="en-US" w:eastAsia="zh-CN"/>
        </w:rPr>
        <w:fldChar w:fldCharType="end"/>
      </w:r>
      <w:r>
        <w:rPr>
          <w:rFonts w:ascii="宋体" w:hAnsi="宋体" w:eastAsia="宋体" w:cs="宋体"/>
          <w:sz w:val="24"/>
          <w:szCs w:val="24"/>
        </w:rPr>
        <w:t>。</w:t>
      </w:r>
      <w:r>
        <w:rPr>
          <w:rFonts w:hint="eastAsia" w:eastAsia="宋体" w:cs="Times New Roman"/>
          <w:lang w:val="en-US" w:eastAsia="zh-CN"/>
        </w:rPr>
        <w:t>不管是理论学术的研究还是具体的商用项目，国内的情况都已经很接近国外先进水平。</w:t>
      </w:r>
    </w:p>
    <w:p>
      <w:pPr>
        <w:pStyle w:val="3"/>
        <w:rPr>
          <w:sz w:val="30"/>
          <w:szCs w:val="30"/>
        </w:rPr>
      </w:pPr>
      <w:bookmarkStart w:id="74" w:name="_Toc21014"/>
      <w:r>
        <w:rPr>
          <w:sz w:val="30"/>
          <w:szCs w:val="30"/>
        </w:rPr>
        <w:t>1</w:t>
      </w:r>
      <w:r>
        <w:rPr>
          <w:rFonts w:hint="eastAsia"/>
          <w:sz w:val="30"/>
          <w:szCs w:val="30"/>
          <w:lang w:val="en-US" w:eastAsia="zh-CN"/>
        </w:rPr>
        <w:t>.</w:t>
      </w:r>
      <w:r>
        <w:rPr>
          <w:sz w:val="30"/>
          <w:szCs w:val="30"/>
        </w:rPr>
        <w:t xml:space="preserve">3 </w:t>
      </w:r>
      <w:bookmarkEnd w:id="51"/>
      <w:bookmarkEnd w:id="52"/>
      <w:bookmarkEnd w:id="53"/>
      <w:r>
        <w:rPr>
          <w:sz w:val="30"/>
          <w:szCs w:val="30"/>
        </w:rPr>
        <w:t>主要内容和工作安排</w:t>
      </w:r>
      <w:bookmarkEnd w:id="74"/>
    </w:p>
    <w:p>
      <w:pPr>
        <w:ind w:firstLine="472"/>
        <w:rPr>
          <w:rFonts w:hint="eastAsia" w:ascii="宋体" w:hAnsi="宋体"/>
          <w:lang w:eastAsia="zh-CN"/>
        </w:rPr>
      </w:pPr>
      <w:bookmarkStart w:id="75" w:name="_Toc410227374"/>
      <w:bookmarkStart w:id="76" w:name="_Toc410226947"/>
      <w:bookmarkStart w:id="77" w:name="_Toc410226501"/>
      <w:r>
        <w:rPr>
          <w:rFonts w:hint="eastAsia" w:cs="Times New Roman"/>
        </w:rPr>
        <w:t>本文需解决的实际问题为对</w:t>
      </w:r>
      <w:r>
        <w:rPr>
          <w:rFonts w:hint="eastAsia" w:eastAsia="宋体" w:cs="Times New Roman"/>
        </w:rPr>
        <w:t>基于智能语音识别与分析的情绪管理系统进行设计，将基于功能要求，</w:t>
      </w:r>
      <w:r>
        <w:rPr>
          <w:rFonts w:ascii="宋体" w:hAnsi="宋体"/>
        </w:rPr>
        <w:t>主要包括</w:t>
      </w:r>
      <w:r>
        <w:rPr>
          <w:rFonts w:hint="eastAsia" w:ascii="宋体" w:hAnsi="宋体"/>
        </w:rPr>
        <w:t>感知层语音</w:t>
      </w:r>
      <w:r>
        <w:rPr>
          <w:rFonts w:ascii="宋体" w:hAnsi="宋体"/>
        </w:rPr>
        <w:t>采集</w:t>
      </w:r>
      <w:r>
        <w:rPr>
          <w:rFonts w:hint="eastAsia" w:ascii="宋体" w:hAnsi="宋体"/>
        </w:rPr>
        <w:t>转存与发送</w:t>
      </w:r>
      <w:r>
        <w:rPr>
          <w:rFonts w:ascii="宋体" w:hAnsi="宋体"/>
        </w:rPr>
        <w:t>、</w:t>
      </w:r>
      <w:r>
        <w:rPr>
          <w:rFonts w:hint="eastAsia" w:ascii="宋体" w:hAnsi="宋体"/>
        </w:rPr>
        <w:t>服务端数据的接收与分析，</w:t>
      </w:r>
      <w:r>
        <w:rPr>
          <w:rFonts w:ascii="宋体" w:hAnsi="宋体"/>
        </w:rPr>
        <w:t>客户终端</w:t>
      </w:r>
      <w:r>
        <w:rPr>
          <w:rFonts w:hint="eastAsia" w:ascii="宋体" w:hAnsi="宋体"/>
        </w:rPr>
        <w:t>展示与设置</w:t>
      </w:r>
      <w:r>
        <w:rPr>
          <w:rFonts w:ascii="宋体" w:hAnsi="宋体"/>
        </w:rPr>
        <w:t>三个部分</w:t>
      </w:r>
      <w:r>
        <w:rPr>
          <w:rFonts w:hint="eastAsia" w:ascii="宋体" w:hAnsi="宋体"/>
        </w:rPr>
        <w:t>。</w:t>
      </w:r>
    </w:p>
    <w:p>
      <w:pPr>
        <w:ind w:firstLine="472"/>
        <w:rPr>
          <w:rFonts w:hint="eastAsia" w:cs="Times New Roman"/>
        </w:rPr>
      </w:pPr>
      <w:r>
        <w:rPr>
          <w:rFonts w:hint="eastAsia" w:eastAsia="宋体" w:cs="Times New Roman"/>
        </w:rPr>
        <w:t>结合</w:t>
      </w:r>
      <w:r>
        <w:rPr>
          <w:rFonts w:hint="eastAsia" w:eastAsia="宋体" w:cs="Times New Roman"/>
          <w:lang w:val="en-US" w:eastAsia="zh-CN"/>
        </w:rPr>
        <w:t>单片机，</w:t>
      </w:r>
      <w:r>
        <w:rPr>
          <w:rFonts w:hint="eastAsia" w:eastAsia="宋体" w:cs="Times New Roman"/>
        </w:rPr>
        <w:t>无线通信</w:t>
      </w:r>
      <w:r>
        <w:rPr>
          <w:rFonts w:hint="eastAsia" w:eastAsia="宋体" w:cs="Times New Roman"/>
          <w:lang w:eastAsia="zh-CN"/>
        </w:rPr>
        <w:t>，</w:t>
      </w:r>
      <w:r>
        <w:rPr>
          <w:rFonts w:hint="eastAsia" w:eastAsia="宋体" w:cs="Times New Roman"/>
          <w:lang w:val="en-US" w:eastAsia="zh-CN"/>
        </w:rPr>
        <w:t>音频采集，语音识别</w:t>
      </w:r>
      <w:r>
        <w:rPr>
          <w:rFonts w:hint="eastAsia" w:eastAsia="宋体" w:cs="Times New Roman"/>
        </w:rPr>
        <w:t>相关原理，对</w:t>
      </w:r>
      <w:r>
        <w:rPr>
          <w:rFonts w:hint="eastAsia" w:eastAsia="宋体" w:cs="Times New Roman"/>
          <w:lang w:val="en-US" w:eastAsia="zh-CN"/>
        </w:rPr>
        <w:t>三个</w:t>
      </w:r>
      <w:r>
        <w:rPr>
          <w:rFonts w:hint="eastAsia" w:eastAsia="宋体" w:cs="Times New Roman"/>
        </w:rPr>
        <w:t>部分进行可行的技术设计方案，</w:t>
      </w:r>
      <w:r>
        <w:rPr>
          <w:rFonts w:hint="eastAsia" w:eastAsia="宋体" w:cs="Times New Roman"/>
          <w:lang w:val="en-US" w:eastAsia="zh-CN"/>
        </w:rPr>
        <w:t>分开模块设计</w:t>
      </w:r>
      <w:r>
        <w:rPr>
          <w:rFonts w:hint="eastAsia" w:cs="Times New Roman"/>
        </w:rPr>
        <w:t>，择取当中最优的</w:t>
      </w:r>
      <w:r>
        <w:rPr>
          <w:rFonts w:hint="eastAsia" w:cs="Times New Roman"/>
          <w:lang w:val="en-US" w:eastAsia="zh-CN"/>
        </w:rPr>
        <w:t>组合</w:t>
      </w:r>
      <w:r>
        <w:rPr>
          <w:rFonts w:hint="eastAsia" w:cs="Times New Roman"/>
        </w:rPr>
        <w:t>方案，总体设计完毕后，开始硬件选型及</w:t>
      </w:r>
      <w:r>
        <w:rPr>
          <w:rFonts w:hint="eastAsia" w:cs="Times New Roman"/>
          <w:lang w:val="en-US" w:eastAsia="zh-CN"/>
        </w:rPr>
        <w:t>搭建</w:t>
      </w:r>
      <w:r>
        <w:rPr>
          <w:rFonts w:hint="eastAsia" w:cs="Times New Roman"/>
        </w:rPr>
        <w:t>，进行软件开发，</w:t>
      </w:r>
      <w:r>
        <w:rPr>
          <w:rFonts w:hint="eastAsia" w:cs="Times New Roman"/>
          <w:lang w:val="en-US" w:eastAsia="zh-CN"/>
        </w:rPr>
        <w:t>并说明相关功能实现逻辑，调试情况，目标功能，最终完成设计</w:t>
      </w:r>
      <w:r>
        <w:rPr>
          <w:rFonts w:hint="eastAsia" w:cs="Times New Roman"/>
        </w:rPr>
        <w:t>。本文包括7个章节，</w:t>
      </w:r>
      <w:r>
        <w:rPr>
          <w:color w:val="333333"/>
          <w:shd w:val="clear" w:color="auto" w:fill="FFFFFF"/>
        </w:rPr>
        <w:t>内容</w:t>
      </w:r>
      <w:r>
        <w:rPr>
          <w:rFonts w:hint="eastAsia"/>
          <w:color w:val="333333"/>
          <w:shd w:val="clear" w:color="auto" w:fill="FFFFFF"/>
        </w:rPr>
        <w:t>主体</w:t>
      </w:r>
      <w:r>
        <w:rPr>
          <w:color w:val="333333"/>
          <w:shd w:val="clear" w:color="auto" w:fill="FFFFFF"/>
        </w:rPr>
        <w:t>结构安排</w:t>
      </w:r>
      <w:r>
        <w:rPr>
          <w:rFonts w:hint="eastAsia" w:cs="Times New Roman"/>
        </w:rPr>
        <w:t>如下：</w:t>
      </w:r>
    </w:p>
    <w:p>
      <w:pPr>
        <w:pStyle w:val="116"/>
        <w:spacing w:line="360" w:lineRule="auto"/>
        <w:ind w:firstLine="480"/>
        <w:rPr>
          <w:rFonts w:ascii="Times New Roman" w:hAnsi="Times New Roman"/>
          <w:color w:val="000000"/>
          <w:kern w:val="0"/>
          <w:sz w:val="24"/>
          <w:szCs w:val="24"/>
          <w:shd w:val="clear" w:color="auto" w:fill="FFFFFF"/>
        </w:rPr>
      </w:pPr>
      <w:r>
        <w:rPr>
          <w:rFonts w:ascii="Times New Roman" w:hAnsi="Times New Roman"/>
          <w:color w:val="333333"/>
          <w:kern w:val="0"/>
          <w:sz w:val="24"/>
          <w:szCs w:val="24"/>
          <w:shd w:val="clear" w:color="auto" w:fill="FFFFFF"/>
        </w:rPr>
        <w:t>第1章为引言，</w:t>
      </w:r>
      <w:r>
        <w:rPr>
          <w:rFonts w:ascii="Times New Roman" w:hAnsi="Times New Roman"/>
          <w:color w:val="000000"/>
          <w:kern w:val="0"/>
          <w:sz w:val="24"/>
          <w:szCs w:val="24"/>
          <w:shd w:val="clear" w:color="auto" w:fill="FFFFFF"/>
        </w:rPr>
        <w:t>通过查阅</w:t>
      </w:r>
      <w:r>
        <w:rPr>
          <w:rFonts w:hint="eastAsia" w:ascii="Times New Roman" w:hAnsi="Times New Roman"/>
          <w:color w:val="000000"/>
          <w:kern w:val="0"/>
          <w:sz w:val="24"/>
          <w:szCs w:val="24"/>
          <w:shd w:val="clear" w:color="auto" w:fill="FFFFFF"/>
        </w:rPr>
        <w:t>参考文献以及考察调研，</w:t>
      </w:r>
      <w:r>
        <w:rPr>
          <w:rFonts w:ascii="Times New Roman" w:hAnsi="Times New Roman"/>
          <w:color w:val="000000"/>
          <w:kern w:val="0"/>
          <w:sz w:val="24"/>
          <w:szCs w:val="24"/>
          <w:shd w:val="clear" w:color="auto" w:fill="FFFFFF"/>
        </w:rPr>
        <w:t>来对本</w:t>
      </w:r>
      <w:r>
        <w:rPr>
          <w:rFonts w:hint="eastAsia" w:ascii="Times New Roman" w:hAnsi="Times New Roman"/>
          <w:color w:val="000000"/>
          <w:kern w:val="0"/>
          <w:sz w:val="24"/>
          <w:szCs w:val="24"/>
          <w:shd w:val="clear" w:color="auto" w:fill="FFFFFF"/>
        </w:rPr>
        <w:t>设计</w:t>
      </w:r>
      <w:r>
        <w:rPr>
          <w:rFonts w:hint="eastAsia" w:ascii="Times New Roman" w:hAnsi="Times New Roman"/>
          <w:color w:val="000000"/>
          <w:kern w:val="0"/>
          <w:sz w:val="24"/>
          <w:szCs w:val="24"/>
          <w:shd w:val="clear" w:color="auto" w:fill="FFFFFF"/>
          <w:lang w:val="en-US" w:eastAsia="zh-CN"/>
        </w:rPr>
        <w:t>相关技术</w:t>
      </w:r>
      <w:r>
        <w:rPr>
          <w:rFonts w:hint="eastAsia" w:ascii="Times New Roman" w:hAnsi="Times New Roman"/>
          <w:color w:val="000000"/>
          <w:kern w:val="0"/>
          <w:sz w:val="24"/>
          <w:szCs w:val="24"/>
          <w:shd w:val="clear" w:color="auto" w:fill="FFFFFF"/>
        </w:rPr>
        <w:t>的国内外研究背景、</w:t>
      </w:r>
      <w:r>
        <w:rPr>
          <w:rFonts w:ascii="Times New Roman" w:hAnsi="Times New Roman"/>
          <w:color w:val="000000"/>
          <w:kern w:val="0"/>
          <w:sz w:val="24"/>
          <w:szCs w:val="24"/>
          <w:shd w:val="clear" w:color="auto" w:fill="FFFFFF"/>
        </w:rPr>
        <w:t>研究目的和意义</w:t>
      </w:r>
      <w:r>
        <w:rPr>
          <w:rFonts w:hint="eastAsia" w:ascii="Times New Roman" w:hAnsi="Times New Roman"/>
          <w:color w:val="000000"/>
          <w:kern w:val="0"/>
          <w:sz w:val="24"/>
          <w:szCs w:val="24"/>
          <w:shd w:val="clear" w:color="auto" w:fill="FFFFFF"/>
        </w:rPr>
        <w:t>进行</w:t>
      </w:r>
      <w:r>
        <w:rPr>
          <w:rFonts w:ascii="Times New Roman" w:hAnsi="Times New Roman"/>
          <w:color w:val="000000"/>
          <w:kern w:val="0"/>
          <w:sz w:val="24"/>
          <w:szCs w:val="24"/>
          <w:shd w:val="clear" w:color="auto" w:fill="FFFFFF"/>
        </w:rPr>
        <w:t>详细</w:t>
      </w:r>
      <w:r>
        <w:rPr>
          <w:rFonts w:hint="eastAsia" w:ascii="Times New Roman" w:hAnsi="Times New Roman"/>
          <w:color w:val="000000"/>
          <w:kern w:val="0"/>
          <w:sz w:val="24"/>
          <w:szCs w:val="24"/>
          <w:shd w:val="clear" w:color="auto" w:fill="FFFFFF"/>
        </w:rPr>
        <w:t>说明解释</w:t>
      </w:r>
      <w:r>
        <w:rPr>
          <w:rFonts w:ascii="Times New Roman" w:hAnsi="Times New Roman"/>
          <w:color w:val="000000"/>
          <w:kern w:val="0"/>
          <w:sz w:val="24"/>
          <w:szCs w:val="24"/>
          <w:shd w:val="clear" w:color="auto" w:fill="FFFFFF"/>
        </w:rPr>
        <w:t>。</w:t>
      </w:r>
    </w:p>
    <w:p>
      <w:pPr>
        <w:pStyle w:val="116"/>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第2章是系统</w:t>
      </w:r>
      <w:r>
        <w:rPr>
          <w:rFonts w:hint="eastAsia" w:ascii="Times New Roman" w:hAnsi="Times New Roman"/>
          <w:color w:val="333333"/>
          <w:kern w:val="0"/>
          <w:sz w:val="24"/>
          <w:szCs w:val="24"/>
          <w:shd w:val="clear" w:color="auto" w:fill="FFFFFF"/>
        </w:rPr>
        <w:t>方案论证</w:t>
      </w:r>
      <w:r>
        <w:rPr>
          <w:rFonts w:ascii="Times New Roman" w:hAnsi="Times New Roman"/>
          <w:color w:val="333333"/>
          <w:kern w:val="0"/>
          <w:sz w:val="24"/>
          <w:szCs w:val="24"/>
          <w:shd w:val="clear" w:color="auto" w:fill="FFFFFF"/>
        </w:rPr>
        <w:t>，根据课题</w:t>
      </w:r>
      <w:r>
        <w:rPr>
          <w:rFonts w:hint="eastAsia" w:ascii="Times New Roman" w:hAnsi="Times New Roman"/>
          <w:color w:val="333333"/>
          <w:kern w:val="0"/>
          <w:sz w:val="24"/>
          <w:szCs w:val="24"/>
          <w:shd w:val="clear" w:color="auto" w:fill="FFFFFF"/>
        </w:rPr>
        <w:t>需要以及考虑实际情况如成本等</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对通信技术、硬件选型等进行论证，最终确定采用何种方法来完成本次设计</w:t>
      </w:r>
      <w:r>
        <w:rPr>
          <w:rFonts w:ascii="Times New Roman" w:hAnsi="Times New Roman"/>
          <w:color w:val="333333"/>
          <w:kern w:val="0"/>
          <w:sz w:val="24"/>
          <w:szCs w:val="24"/>
          <w:shd w:val="clear" w:color="auto" w:fill="FFFFFF"/>
        </w:rPr>
        <w:t>。</w:t>
      </w:r>
    </w:p>
    <w:p>
      <w:pPr>
        <w:pStyle w:val="116"/>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第3章是系统总体方案设计，根据</w:t>
      </w:r>
      <w:r>
        <w:rPr>
          <w:rFonts w:hint="eastAsia" w:ascii="Times New Roman" w:hAnsi="Times New Roman"/>
          <w:color w:val="333333"/>
          <w:kern w:val="0"/>
          <w:sz w:val="24"/>
          <w:szCs w:val="24"/>
          <w:shd w:val="clear" w:color="auto" w:fill="FFFFFF"/>
        </w:rPr>
        <w:t>考核标准</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在</w:t>
      </w:r>
      <w:r>
        <w:rPr>
          <w:rFonts w:ascii="Times New Roman" w:hAnsi="Times New Roman"/>
          <w:color w:val="333333"/>
          <w:kern w:val="0"/>
          <w:sz w:val="24"/>
          <w:szCs w:val="24"/>
          <w:shd w:val="clear" w:color="auto" w:fill="FFFFFF"/>
        </w:rPr>
        <w:t>整理课题需求</w:t>
      </w:r>
      <w:r>
        <w:rPr>
          <w:rFonts w:hint="eastAsia" w:ascii="Times New Roman" w:hAnsi="Times New Roman"/>
          <w:color w:val="333333"/>
          <w:kern w:val="0"/>
          <w:sz w:val="24"/>
          <w:szCs w:val="24"/>
          <w:shd w:val="clear" w:color="auto" w:fill="FFFFFF"/>
        </w:rPr>
        <w:t>基础上</w:t>
      </w:r>
      <w:r>
        <w:rPr>
          <w:rFonts w:ascii="Times New Roman" w:hAnsi="Times New Roman"/>
          <w:color w:val="333333"/>
          <w:kern w:val="0"/>
          <w:sz w:val="24"/>
          <w:szCs w:val="24"/>
          <w:shd w:val="clear" w:color="auto" w:fill="FFFFFF"/>
        </w:rPr>
        <w:t>，选择相应的技术</w:t>
      </w:r>
      <w:r>
        <w:rPr>
          <w:rFonts w:hint="eastAsia" w:ascii="Times New Roman" w:hAnsi="Times New Roman"/>
          <w:color w:val="333333"/>
          <w:kern w:val="0"/>
          <w:sz w:val="24"/>
          <w:szCs w:val="24"/>
          <w:shd w:val="clear" w:color="auto" w:fill="FFFFFF"/>
        </w:rPr>
        <w:t>、完成拓扑结构设计，阐述各模块之间逻辑</w:t>
      </w:r>
      <w:r>
        <w:rPr>
          <w:rFonts w:ascii="Times New Roman" w:hAnsi="Times New Roman"/>
          <w:color w:val="333333"/>
          <w:kern w:val="0"/>
          <w:sz w:val="24"/>
          <w:szCs w:val="24"/>
          <w:shd w:val="clear" w:color="auto" w:fill="FFFFFF"/>
        </w:rPr>
        <w:t>，</w:t>
      </w:r>
      <w:r>
        <w:rPr>
          <w:rFonts w:hint="eastAsia" w:ascii="Times New Roman" w:hAnsi="Times New Roman"/>
          <w:color w:val="333333"/>
          <w:kern w:val="0"/>
          <w:sz w:val="24"/>
          <w:szCs w:val="24"/>
          <w:shd w:val="clear" w:color="auto" w:fill="FFFFFF"/>
        </w:rPr>
        <w:t>完成</w:t>
      </w:r>
      <w:r>
        <w:rPr>
          <w:rFonts w:ascii="Times New Roman" w:hAnsi="Times New Roman"/>
          <w:color w:val="333333"/>
          <w:kern w:val="0"/>
          <w:sz w:val="24"/>
          <w:szCs w:val="24"/>
          <w:shd w:val="clear" w:color="auto" w:fill="FFFFFF"/>
        </w:rPr>
        <w:t>总体方案。</w:t>
      </w:r>
    </w:p>
    <w:p>
      <w:pPr>
        <w:pStyle w:val="116"/>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第4章是硬件设计，选择</w:t>
      </w:r>
      <w:r>
        <w:rPr>
          <w:rFonts w:hint="eastAsia" w:ascii="Times New Roman" w:hAnsi="Times New Roman"/>
          <w:color w:val="333333"/>
          <w:kern w:val="0"/>
          <w:sz w:val="24"/>
          <w:szCs w:val="24"/>
          <w:shd w:val="clear" w:color="auto" w:fill="FFFFFF"/>
        </w:rPr>
        <w:t>或选择</w:t>
      </w:r>
      <w:r>
        <w:rPr>
          <w:rFonts w:ascii="Times New Roman" w:hAnsi="Times New Roman"/>
          <w:color w:val="333333"/>
          <w:kern w:val="0"/>
          <w:sz w:val="24"/>
          <w:szCs w:val="24"/>
          <w:shd w:val="clear" w:color="auto" w:fill="FFFFFF"/>
        </w:rPr>
        <w:t>硬件部件之后，通过查阅相关使用手册</w:t>
      </w:r>
      <w:r>
        <w:rPr>
          <w:rFonts w:hint="eastAsia" w:ascii="Times New Roman" w:hAnsi="Times New Roman"/>
          <w:color w:val="333333"/>
          <w:kern w:val="0"/>
          <w:sz w:val="24"/>
          <w:szCs w:val="24"/>
          <w:shd w:val="clear" w:color="auto" w:fill="FFFFFF"/>
        </w:rPr>
        <w:t>，参考</w:t>
      </w:r>
      <w:r>
        <w:rPr>
          <w:rFonts w:ascii="Times New Roman" w:hAnsi="Times New Roman"/>
          <w:color w:val="333333"/>
          <w:kern w:val="0"/>
          <w:sz w:val="24"/>
          <w:szCs w:val="24"/>
          <w:shd w:val="clear" w:color="auto" w:fill="FFFFFF"/>
        </w:rPr>
        <w:t>文献资料</w:t>
      </w:r>
      <w:r>
        <w:rPr>
          <w:rFonts w:hint="eastAsia" w:ascii="Times New Roman" w:hAnsi="Times New Roman"/>
          <w:color w:val="333333"/>
          <w:kern w:val="0"/>
          <w:sz w:val="24"/>
          <w:szCs w:val="24"/>
          <w:shd w:val="clear" w:color="auto" w:fill="FFFFFF"/>
        </w:rPr>
        <w:t>或</w:t>
      </w:r>
      <w:r>
        <w:rPr>
          <w:rFonts w:ascii="Times New Roman" w:hAnsi="Times New Roman"/>
          <w:color w:val="333333"/>
          <w:kern w:val="0"/>
          <w:sz w:val="24"/>
          <w:szCs w:val="24"/>
          <w:shd w:val="clear" w:color="auto" w:fill="FFFFFF"/>
        </w:rPr>
        <w:t>上网了解相关模块的应用方式，以此为基础设计硬件电路。</w:t>
      </w:r>
    </w:p>
    <w:p>
      <w:pPr>
        <w:pStyle w:val="116"/>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第5章是软件设计，查阅网上相关学习资料，结合基础程序的应用进行软件的编写。</w:t>
      </w:r>
    </w:p>
    <w:p>
      <w:pPr>
        <w:ind w:firstLine="480" w:firstLineChars="200"/>
        <w:rPr>
          <w:rFonts w:cs="Times New Roman"/>
        </w:rPr>
      </w:pPr>
      <w:r>
        <w:rPr>
          <w:rFonts w:cs="Times New Roman"/>
          <w:color w:val="333333"/>
          <w:shd w:val="clear" w:color="auto" w:fill="FFFFFF"/>
        </w:rPr>
        <w:t>第6章是系统功能实现及性能测试，</w:t>
      </w:r>
      <w:r>
        <w:rPr>
          <w:rFonts w:cs="Times New Roman"/>
        </w:rPr>
        <w:t>在完成了</w:t>
      </w:r>
      <w:r>
        <w:rPr>
          <w:rFonts w:hint="eastAsia" w:cs="Times New Roman"/>
          <w:lang w:val="en-US" w:eastAsia="zh-CN"/>
        </w:rPr>
        <w:t>硬件搭建与</w:t>
      </w:r>
      <w:r>
        <w:rPr>
          <w:rFonts w:cs="Times New Roman"/>
        </w:rPr>
        <w:t>电路设计与制作</w:t>
      </w:r>
      <w:r>
        <w:rPr>
          <w:rFonts w:hint="eastAsia" w:cs="Times New Roman"/>
        </w:rPr>
        <w:t>、</w:t>
      </w:r>
      <w:r>
        <w:rPr>
          <w:rFonts w:cs="Times New Roman"/>
        </w:rPr>
        <w:t>之后，对</w:t>
      </w:r>
      <w:r>
        <w:rPr>
          <w:rFonts w:ascii="Times New Roman" w:hAnsi="Times New Roman" w:eastAsia="宋体" w:cs="Times New Roman"/>
          <w:color w:val="333333"/>
          <w:kern w:val="0"/>
          <w:sz w:val="24"/>
          <w:szCs w:val="24"/>
          <w:shd w:val="clear" w:color="auto" w:fill="FFFFFF"/>
          <w:lang w:val="en-US" w:eastAsia="zh-CN" w:bidi="ar-SA"/>
        </w:rPr>
        <w:t>整个基于智能语音识别与分析的情绪管理系统进行</w:t>
      </w:r>
      <w:r>
        <w:rPr>
          <w:rFonts w:hint="eastAsia" w:ascii="Times New Roman" w:hAnsi="Times New Roman" w:eastAsia="宋体" w:cs="Times New Roman"/>
          <w:color w:val="333333"/>
          <w:kern w:val="0"/>
          <w:sz w:val="24"/>
          <w:szCs w:val="24"/>
          <w:shd w:val="clear" w:color="auto" w:fill="FFFFFF"/>
          <w:lang w:val="en-US" w:eastAsia="zh-CN" w:bidi="ar-SA"/>
        </w:rPr>
        <w:t>功</w:t>
      </w:r>
      <w:r>
        <w:rPr>
          <w:rFonts w:hint="eastAsia" w:cs="Times New Roman"/>
        </w:rPr>
        <w:t>能</w:t>
      </w:r>
      <w:r>
        <w:rPr>
          <w:rFonts w:hint="eastAsia" w:cs="Times New Roman"/>
          <w:lang w:val="en-US" w:eastAsia="zh-CN"/>
        </w:rPr>
        <w:t>功能实现方案详解与性能分析</w:t>
      </w:r>
      <w:r>
        <w:rPr>
          <w:rFonts w:cs="Times New Roman"/>
        </w:rPr>
        <w:t>测试。</w:t>
      </w:r>
    </w:p>
    <w:p>
      <w:pPr>
        <w:pStyle w:val="116"/>
        <w:spacing w:line="360" w:lineRule="auto"/>
        <w:ind w:firstLine="480"/>
        <w:rPr>
          <w:rFonts w:ascii="Times New Roman" w:hAnsi="Times New Roman"/>
          <w:color w:val="333333"/>
          <w:kern w:val="0"/>
          <w:sz w:val="24"/>
          <w:szCs w:val="24"/>
          <w:shd w:val="clear" w:color="auto" w:fill="FFFFFF"/>
        </w:rPr>
      </w:pPr>
      <w:r>
        <w:rPr>
          <w:rFonts w:ascii="Times New Roman" w:hAnsi="Times New Roman"/>
          <w:color w:val="333333"/>
          <w:kern w:val="0"/>
          <w:sz w:val="24"/>
          <w:szCs w:val="24"/>
          <w:shd w:val="clear" w:color="auto" w:fill="FFFFFF"/>
        </w:rPr>
        <w:t>第7章作为论文的结束语，总结毕业设计工作，提出可以在今后继续深入研究的方向</w:t>
      </w:r>
      <w:r>
        <w:rPr>
          <w:rFonts w:hint="eastAsia" w:ascii="Times New Roman" w:hAnsi="Times New Roman"/>
          <w:color w:val="333333"/>
          <w:kern w:val="0"/>
          <w:sz w:val="24"/>
          <w:szCs w:val="24"/>
          <w:shd w:val="clear" w:color="auto" w:fill="FFFFFF"/>
          <w:lang w:val="en-US" w:eastAsia="zh-CN"/>
        </w:rPr>
        <w:t>和改进，并对以后研究进展进行了畅想</w:t>
      </w:r>
      <w:r>
        <w:rPr>
          <w:rFonts w:ascii="Times New Roman" w:hAnsi="Times New Roman"/>
          <w:color w:val="333333"/>
          <w:kern w:val="0"/>
          <w:sz w:val="24"/>
          <w:szCs w:val="24"/>
          <w:shd w:val="clear" w:color="auto" w:fill="FFFFFF"/>
        </w:rPr>
        <w:t>。</w:t>
      </w:r>
      <w:bookmarkEnd w:id="75"/>
      <w:bookmarkEnd w:id="76"/>
      <w:bookmarkEnd w:id="77"/>
      <w:bookmarkStart w:id="78" w:name="_Toc410218070"/>
      <w:bookmarkStart w:id="79" w:name="_Toc410207952"/>
      <w:bookmarkStart w:id="80" w:name="_Toc410214074"/>
      <w:bookmarkStart w:id="81" w:name="_Toc410210575"/>
      <w:bookmarkStart w:id="82" w:name="_Toc410209584"/>
      <w:bookmarkStart w:id="83" w:name="_Toc410211490"/>
    </w:p>
    <w:p>
      <w:pPr>
        <w:pStyle w:val="116"/>
        <w:spacing w:line="360" w:lineRule="auto"/>
        <w:ind w:firstLine="480"/>
        <w:rPr>
          <w:rFonts w:ascii="Times New Roman" w:hAnsi="Times New Roman"/>
          <w:color w:val="333333"/>
          <w:kern w:val="0"/>
          <w:sz w:val="24"/>
          <w:szCs w:val="24"/>
          <w:shd w:val="clear" w:color="auto" w:fill="FFFFFF"/>
        </w:rPr>
      </w:pPr>
    </w:p>
    <w:p>
      <w:pPr>
        <w:pStyle w:val="116"/>
        <w:spacing w:line="360" w:lineRule="auto"/>
        <w:ind w:firstLine="480"/>
        <w:rPr>
          <w:rFonts w:hint="eastAsia" w:ascii="Times New Roman" w:hAnsi="Times New Roman"/>
          <w:color w:val="333333"/>
          <w:kern w:val="0"/>
          <w:sz w:val="24"/>
          <w:szCs w:val="24"/>
          <w:shd w:val="clear" w:color="auto" w:fill="FFFFFF"/>
        </w:rPr>
        <w:sectPr>
          <w:headerReference r:id="rId25" w:type="first"/>
          <w:headerReference r:id="rId24" w:type="default"/>
          <w:footerReference r:id="rId26" w:type="even"/>
          <w:footnotePr>
            <w:numFmt w:val="decimalEnclosedCircleChinese"/>
            <w:numRestart w:val="eachPage"/>
          </w:footnotePr>
          <w:endnotePr>
            <w:numFmt w:val="decimal"/>
          </w:endnotePr>
          <w:pgSz w:w="11906" w:h="16838"/>
          <w:pgMar w:top="1701" w:right="1418" w:bottom="1418" w:left="1418" w:header="907" w:footer="851" w:gutter="567"/>
          <w:pgNumType w:start="1"/>
          <w:cols w:space="720" w:num="1"/>
          <w:docGrid w:linePitch="403" w:charSpace="-819"/>
        </w:sectPr>
      </w:pPr>
    </w:p>
    <w:p>
      <w:pPr>
        <w:pStyle w:val="2"/>
        <w:tabs>
          <w:tab w:val="center" w:pos="4251"/>
        </w:tabs>
        <w:jc w:val="both"/>
      </w:pPr>
      <w:bookmarkStart w:id="84" w:name="_Toc410226950"/>
      <w:bookmarkStart w:id="85" w:name="_Toc410226504"/>
      <w:bookmarkStart w:id="86" w:name="_Toc410227377"/>
      <w:r>
        <w:rPr>
          <w:sz w:val="32"/>
          <w:szCs w:val="32"/>
        </w:rPr>
        <w:tab/>
      </w:r>
      <w:bookmarkStart w:id="87" w:name="_Toc13416"/>
      <w:r>
        <w:rPr>
          <w:sz w:val="32"/>
          <w:szCs w:val="32"/>
        </w:rPr>
        <w:t>第2章</w:t>
      </w:r>
      <w:r>
        <w:rPr>
          <w:rFonts w:hint="eastAsia"/>
          <w:sz w:val="32"/>
          <w:szCs w:val="32"/>
          <w:lang w:eastAsia="zh-CN"/>
        </w:rPr>
        <w:t xml:space="preserve"> 系统</w:t>
      </w:r>
      <w:bookmarkEnd w:id="78"/>
      <w:bookmarkEnd w:id="79"/>
      <w:bookmarkEnd w:id="80"/>
      <w:bookmarkEnd w:id="81"/>
      <w:bookmarkEnd w:id="82"/>
      <w:bookmarkEnd w:id="83"/>
      <w:bookmarkEnd w:id="84"/>
      <w:bookmarkEnd w:id="85"/>
      <w:bookmarkEnd w:id="86"/>
      <w:r>
        <w:rPr>
          <w:rFonts w:hint="eastAsia"/>
          <w:sz w:val="32"/>
          <w:szCs w:val="32"/>
          <w:lang w:eastAsia="zh-CN"/>
        </w:rPr>
        <w:t>方案论证</w:t>
      </w:r>
      <w:bookmarkEnd w:id="87"/>
    </w:p>
    <w:p>
      <w:pPr>
        <w:bidi w:val="0"/>
        <w:ind w:firstLine="420" w:firstLineChars="0"/>
        <w:rPr>
          <w:rFonts w:hint="default" w:eastAsia="宋体"/>
          <w:lang w:val="en-US" w:eastAsia="zh-CN"/>
        </w:rPr>
      </w:pPr>
      <w:bookmarkStart w:id="88" w:name="_Toc410226957"/>
      <w:bookmarkStart w:id="89" w:name="_Toc410227384"/>
      <w:bookmarkStart w:id="90" w:name="_Toc410211493"/>
      <w:bookmarkStart w:id="91" w:name="_Toc410214077"/>
      <w:bookmarkStart w:id="92" w:name="_Toc410226511"/>
      <w:bookmarkStart w:id="93" w:name="_Toc410210578"/>
      <w:bookmarkStart w:id="94" w:name="_Toc410207955"/>
      <w:bookmarkStart w:id="95" w:name="_Toc410218073"/>
      <w:bookmarkStart w:id="96" w:name="_Toc410209587"/>
      <w:r>
        <w:rPr>
          <w:rFonts w:hint="eastAsia"/>
          <w:lang w:val="en-US" w:eastAsia="zh-CN"/>
        </w:rPr>
        <w:t>本章在研究并确定系统的整体设计方案后，根据每个功能模块进行硬件的选型和分析，主要完成了主控芯片的选择，通信技术的选择，音频采集芯片的选择，显示屏技术的选择，以及每个选择的优缺点分析。</w:t>
      </w:r>
    </w:p>
    <w:p>
      <w:pPr>
        <w:pStyle w:val="3"/>
        <w:rPr>
          <w:sz w:val="30"/>
          <w:szCs w:val="30"/>
          <w:lang w:eastAsia="zh-CN"/>
        </w:rPr>
      </w:pPr>
      <w:bookmarkStart w:id="97" w:name="_Toc3908"/>
      <w:r>
        <w:rPr>
          <w:sz w:val="30"/>
          <w:szCs w:val="30"/>
        </w:rPr>
        <w:t>2</w:t>
      </w:r>
      <w:bookmarkEnd w:id="88"/>
      <w:bookmarkEnd w:id="89"/>
      <w:bookmarkEnd w:id="90"/>
      <w:bookmarkEnd w:id="91"/>
      <w:bookmarkEnd w:id="92"/>
      <w:bookmarkEnd w:id="93"/>
      <w:bookmarkEnd w:id="94"/>
      <w:bookmarkEnd w:id="95"/>
      <w:bookmarkEnd w:id="96"/>
      <w:r>
        <w:rPr>
          <w:rFonts w:hint="eastAsia"/>
          <w:sz w:val="30"/>
          <w:szCs w:val="30"/>
          <w:lang w:val="en-US" w:eastAsia="zh-CN"/>
        </w:rPr>
        <w:t>.1</w:t>
      </w:r>
      <w:r>
        <w:rPr>
          <w:sz w:val="30"/>
          <w:szCs w:val="30"/>
        </w:rPr>
        <w:t xml:space="preserve"> </w:t>
      </w:r>
      <w:r>
        <w:rPr>
          <w:rFonts w:hint="eastAsia"/>
          <w:sz w:val="30"/>
          <w:szCs w:val="30"/>
          <w:lang w:eastAsia="zh-CN"/>
        </w:rPr>
        <w:t>主控芯片</w:t>
      </w:r>
      <w:r>
        <w:rPr>
          <w:rFonts w:hint="eastAsia"/>
          <w:sz w:val="30"/>
          <w:szCs w:val="30"/>
          <w:lang w:val="en-US" w:eastAsia="zh-CN"/>
        </w:rPr>
        <w:t>选择</w:t>
      </w:r>
      <w:bookmarkEnd w:id="97"/>
    </w:p>
    <w:p>
      <w:pPr>
        <w:pStyle w:val="4"/>
        <w:rPr>
          <w:sz w:val="28"/>
          <w:szCs w:val="28"/>
          <w:lang w:val="en-US" w:eastAsia="zh-CN"/>
        </w:rPr>
      </w:pPr>
      <w:bookmarkStart w:id="98" w:name="_Toc28074"/>
      <w:r>
        <w:rPr>
          <w:sz w:val="28"/>
          <w:szCs w:val="28"/>
        </w:rPr>
        <w:t>2</w:t>
      </w:r>
      <w:r>
        <w:rPr>
          <w:rFonts w:hint="eastAsia"/>
          <w:sz w:val="28"/>
          <w:szCs w:val="28"/>
          <w:lang w:val="en-US" w:eastAsia="zh-CN"/>
        </w:rPr>
        <w:t>.1.</w:t>
      </w:r>
      <w:r>
        <w:rPr>
          <w:sz w:val="28"/>
          <w:szCs w:val="28"/>
          <w:lang w:eastAsia="zh-CN"/>
        </w:rPr>
        <w:t xml:space="preserve">1 </w:t>
      </w:r>
      <w:r>
        <w:rPr>
          <w:rFonts w:hint="eastAsia"/>
          <w:sz w:val="28"/>
          <w:szCs w:val="28"/>
          <w:lang w:val="en-US" w:eastAsia="zh-CN"/>
        </w:rPr>
        <w:t>单片机技术简介</w:t>
      </w:r>
      <w:bookmarkEnd w:id="98"/>
    </w:p>
    <w:p>
      <w:pPr>
        <w:ind w:firstLine="480" w:firstLineChars="200"/>
      </w:pPr>
      <w:r>
        <w:rPr>
          <w:rFonts w:hint="eastAsia" w:eastAsia="宋体"/>
          <w:lang w:val="en-US" w:eastAsia="zh-CN"/>
        </w:rPr>
        <w:t>单片机是精简版的电脑，它主要包括CPU，内部存储有些还能拓展外部储存，并且芯片使用超大集成电路(VLSI)</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_Ref20590 \r \h </w:instrText>
      </w:r>
      <w:r>
        <w:rPr>
          <w:rFonts w:hint="eastAsia" w:eastAsia="宋体"/>
          <w:vertAlign w:val="superscript"/>
          <w:lang w:val="en-US" w:eastAsia="zh-CN"/>
        </w:rPr>
        <w:fldChar w:fldCharType="separate"/>
      </w:r>
      <w:r>
        <w:rPr>
          <w:rFonts w:hint="eastAsia" w:eastAsia="宋体"/>
          <w:vertAlign w:val="superscript"/>
          <w:lang w:val="en-US" w:eastAsia="zh-CN"/>
        </w:rPr>
        <w:fldChar w:fldCharType="end"/>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_Ref20675 \r \h </w:instrText>
      </w:r>
      <w:r>
        <w:rPr>
          <w:rFonts w:hint="eastAsia" w:eastAsia="宋体"/>
          <w:vertAlign w:val="superscript"/>
          <w:lang w:val="en-US" w:eastAsia="zh-CN"/>
        </w:rPr>
        <w:fldChar w:fldCharType="separate"/>
      </w:r>
      <w:r>
        <w:rPr>
          <w:rFonts w:hint="eastAsia" w:eastAsia="宋体"/>
          <w:vertAlign w:val="superscript"/>
          <w:lang w:val="en-US" w:eastAsia="zh-CN"/>
        </w:rPr>
        <w:t>[15]</w:t>
      </w:r>
      <w:r>
        <w:rPr>
          <w:rFonts w:hint="eastAsia" w:eastAsia="宋体"/>
          <w:vertAlign w:val="superscript"/>
          <w:lang w:val="en-US" w:eastAsia="zh-CN"/>
        </w:rPr>
        <w:fldChar w:fldCharType="end"/>
      </w:r>
      <w:r>
        <w:rPr>
          <w:rFonts w:hint="eastAsia" w:eastAsia="宋体"/>
          <w:lang w:val="en-US" w:eastAsia="zh-CN"/>
        </w:rPr>
        <w:t>。一般情况拥有多种功能，包括I/O的输入输出，中断行为的监听和相应，同时计数器也是单片机不可缺少的部分，主要是用来进行计数，产生定时终端等，单片机的的功能还包括AD数据的转换，PWM波的输出。目前通用的单片机速度已经高达300M，能满足大部分的需求，除了单片机核心部分，它还有很好的拓展性，使用者可以根据自己的需求增加相应的模块，包括音频采集，摄像头等模块。正因为单片机体积小，功能多，拓展性强等特点，广泛的应用与生活的方方面面</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_Ref21404 \r \h </w:instrText>
      </w:r>
      <w:r>
        <w:rPr>
          <w:rFonts w:hint="eastAsia" w:eastAsia="宋体"/>
          <w:vertAlign w:val="superscript"/>
          <w:lang w:val="en-US" w:eastAsia="zh-CN"/>
        </w:rPr>
        <w:fldChar w:fldCharType="separate"/>
      </w:r>
      <w:r>
        <w:rPr>
          <w:rFonts w:hint="eastAsia" w:eastAsia="宋体"/>
          <w:vertAlign w:val="superscript"/>
          <w:lang w:val="en-US" w:eastAsia="zh-CN"/>
        </w:rPr>
        <w:t>[16]</w:t>
      </w:r>
      <w:r>
        <w:rPr>
          <w:rFonts w:hint="eastAsia" w:eastAsia="宋体"/>
          <w:vertAlign w:val="superscript"/>
          <w:lang w:val="en-US" w:eastAsia="zh-CN"/>
        </w:rPr>
        <w:fldChar w:fldCharType="end"/>
      </w:r>
      <w:r>
        <w:rPr>
          <w:rFonts w:hint="eastAsia"/>
        </w:rPr>
        <w:t>。</w:t>
      </w:r>
    </w:p>
    <w:p>
      <w:pPr>
        <w:pStyle w:val="4"/>
        <w:rPr>
          <w:rFonts w:hint="default"/>
          <w:sz w:val="28"/>
          <w:szCs w:val="28"/>
          <w:lang w:val="en-US" w:eastAsia="zh-CN"/>
        </w:rPr>
      </w:pPr>
      <w:bookmarkStart w:id="99" w:name="_Toc26685"/>
      <w:r>
        <w:rPr>
          <w:sz w:val="28"/>
          <w:szCs w:val="28"/>
        </w:rPr>
        <w:t>2</w:t>
      </w:r>
      <w:r>
        <w:rPr>
          <w:rFonts w:hint="eastAsia"/>
          <w:sz w:val="28"/>
          <w:szCs w:val="28"/>
          <w:lang w:val="en-US" w:eastAsia="zh-CN"/>
        </w:rPr>
        <w:t>.1.</w:t>
      </w:r>
      <w:r>
        <w:rPr>
          <w:sz w:val="28"/>
          <w:szCs w:val="28"/>
          <w:lang w:eastAsia="zh-CN"/>
        </w:rPr>
        <w:t xml:space="preserve">2 </w:t>
      </w:r>
      <w:r>
        <w:rPr>
          <w:rFonts w:hint="eastAsia"/>
          <w:sz w:val="28"/>
          <w:szCs w:val="28"/>
          <w:lang w:val="en-US" w:eastAsia="zh-CN"/>
        </w:rPr>
        <w:t>单片机性能对比及选择</w:t>
      </w:r>
      <w:bookmarkEnd w:id="99"/>
    </w:p>
    <w:p>
      <w:pPr>
        <w:ind w:firstLine="480" w:firstLineChars="200"/>
        <w:rPr>
          <w:rFonts w:hint="eastAsia"/>
          <w:lang w:val="en-US" w:eastAsia="zh-CN"/>
        </w:rPr>
      </w:pPr>
      <w:r>
        <w:rPr>
          <w:rFonts w:hint="eastAsia"/>
          <w:lang w:val="en-US" w:eastAsia="zh-CN"/>
        </w:rPr>
        <w:t>目前市场上单片机的位数主要是8位，16位，32位，每款芯片都占有不少的市场份额</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_Ref21613 \r \h </w:instrText>
      </w:r>
      <w:r>
        <w:rPr>
          <w:rFonts w:hint="eastAsia" w:eastAsia="宋体"/>
          <w:vertAlign w:val="superscript"/>
          <w:lang w:val="en-US" w:eastAsia="zh-CN"/>
        </w:rPr>
        <w:fldChar w:fldCharType="separate"/>
      </w:r>
      <w:r>
        <w:rPr>
          <w:rFonts w:hint="eastAsia" w:eastAsia="宋体"/>
          <w:vertAlign w:val="superscript"/>
          <w:lang w:val="en-US" w:eastAsia="zh-CN"/>
        </w:rPr>
        <w:t>[17]</w:t>
      </w:r>
      <w:r>
        <w:rPr>
          <w:rFonts w:hint="eastAsia" w:eastAsia="宋体"/>
          <w:vertAlign w:val="superscript"/>
          <w:lang w:val="en-US" w:eastAsia="zh-CN"/>
        </w:rPr>
        <w:fldChar w:fldCharType="end"/>
      </w:r>
      <w:r>
        <w:rPr>
          <w:rFonts w:hint="eastAsia"/>
          <w:lang w:val="en-US" w:eastAsia="zh-CN"/>
        </w:rPr>
        <w:t>，具体数据如图2.1所示。</w:t>
      </w:r>
    </w:p>
    <w:p>
      <w:pPr>
        <w:ind w:firstLine="480" w:firstLineChars="200"/>
        <w:rPr>
          <w:rFonts w:hint="eastAsia"/>
          <w:lang w:val="en-US" w:eastAsia="zh-CN"/>
        </w:rPr>
      </w:pPr>
    </w:p>
    <w:p>
      <w:pPr>
        <w:ind w:firstLine="480" w:firstLineChars="200"/>
        <w:jc w:val="center"/>
      </w:pPr>
      <w:r>
        <w:drawing>
          <wp:inline distT="0" distB="0" distL="114300" distR="114300">
            <wp:extent cx="1847215" cy="1541780"/>
            <wp:effectExtent l="0" t="0" r="12065" b="12700"/>
            <wp:docPr id="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2"/>
                    <pic:cNvPicPr>
                      <a:picLocks noChangeAspect="1"/>
                    </pic:cNvPicPr>
                  </pic:nvPicPr>
                  <pic:blipFill>
                    <a:blip r:embed="rId36"/>
                    <a:stretch>
                      <a:fillRect/>
                    </a:stretch>
                  </pic:blipFill>
                  <pic:spPr>
                    <a:xfrm>
                      <a:off x="0" y="0"/>
                      <a:ext cx="1847215" cy="1541780"/>
                    </a:xfrm>
                    <a:prstGeom prst="rect">
                      <a:avLst/>
                    </a:prstGeom>
                    <a:noFill/>
                    <a:ln>
                      <a:noFill/>
                    </a:ln>
                  </pic:spPr>
                </pic:pic>
              </a:graphicData>
            </a:graphic>
          </wp:inline>
        </w:drawing>
      </w:r>
    </w:p>
    <w:p>
      <w:pPr>
        <w:ind w:firstLine="420" w:firstLineChars="200"/>
        <w:jc w:val="center"/>
        <w:rPr>
          <w:rFonts w:hint="eastAsia" w:ascii="Times New Roman" w:hAnsi="Times New Roman" w:eastAsia="宋体" w:cs="宋体"/>
          <w:sz w:val="21"/>
          <w:szCs w:val="24"/>
          <w:lang w:val="en-US" w:eastAsia="zh-CN" w:bidi="ar-SA"/>
        </w:rPr>
      </w:pPr>
      <w:r>
        <w:rPr>
          <w:rFonts w:hint="eastAsia" w:ascii="Times New Roman" w:hAnsi="Times New Roman" w:eastAsia="宋体" w:cs="宋体"/>
          <w:sz w:val="21"/>
          <w:szCs w:val="24"/>
          <w:lang w:val="en-US" w:eastAsia="zh-CN" w:bidi="ar-SA"/>
        </w:rPr>
        <w:t>图2.1 单片机市场份额饼状图</w:t>
      </w:r>
    </w:p>
    <w:p>
      <w:pPr>
        <w:ind w:firstLine="471"/>
        <w:rPr>
          <w:rFonts w:hint="default" w:eastAsia="宋体" w:cs="Times New Roman"/>
          <w:color w:val="000000"/>
          <w:lang w:val="en-US" w:eastAsia="zh-CN"/>
        </w:rPr>
      </w:pPr>
      <w:r>
        <w:rPr>
          <w:rFonts w:hint="eastAsia" w:eastAsia="宋体" w:cs="Times New Roman"/>
          <w:color w:val="000000"/>
          <w:lang w:val="en-US" w:eastAsia="zh-CN"/>
        </w:rPr>
        <w:t>在市场上广泛应用的微型控制器中，51系列和STM32系列单片机是目前流行的产品，其中51单片机性价比很高，51单片机从内部硬件到软件都有一套完整的位操作，位是51单片机的处理对象，它可以通过操控一些特殊的寄存器来实现特定的功能，比如定时寄存器TMOD可以用于设置定时器的模式，一般也有5个中断，内存也能达到256KB，同时在内存上开辟了双功能地址，再价格方面，常用的89C51价格才10人名币左右。虽然51单片机价格很低性能也不错，但它仍然有不少缺点给，它的引脚个数不是很多，想使用高级一点的功能需要扩展相应的外设，这不仅会增加硬件的负担，还会增加芯片的运算负担，51芯片保护能力弱是容易烧坏芯片的重要原因</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_Ref22873 \r \h </w:instrText>
      </w:r>
      <w:r>
        <w:rPr>
          <w:rFonts w:hint="eastAsia" w:eastAsia="宋体"/>
          <w:vertAlign w:val="superscript"/>
          <w:lang w:val="en-US" w:eastAsia="zh-CN"/>
        </w:rPr>
        <w:fldChar w:fldCharType="separate"/>
      </w:r>
      <w:r>
        <w:rPr>
          <w:rFonts w:hint="eastAsia" w:eastAsia="宋体"/>
          <w:vertAlign w:val="superscript"/>
          <w:lang w:val="en-US" w:eastAsia="zh-CN"/>
        </w:rPr>
        <w:t>[18]</w:t>
      </w:r>
      <w:r>
        <w:rPr>
          <w:rFonts w:hint="eastAsia" w:eastAsia="宋体"/>
          <w:vertAlign w:val="superscript"/>
          <w:lang w:val="en-US" w:eastAsia="zh-CN"/>
        </w:rPr>
        <w:fldChar w:fldCharType="end"/>
      </w:r>
      <w:r>
        <w:rPr>
          <w:rFonts w:hint="eastAsia" w:eastAsia="宋体" w:cs="Times New Roman"/>
          <w:color w:val="000000"/>
          <w:lang w:val="en-US" w:eastAsia="zh-CN"/>
        </w:rPr>
        <w:t>。</w:t>
      </w:r>
    </w:p>
    <w:p>
      <w:pPr>
        <w:ind w:firstLine="471"/>
        <w:rPr>
          <w:rFonts w:hint="eastAsia" w:eastAsia="宋体" w:cs="Times New Roman"/>
          <w:color w:val="000000"/>
          <w:lang w:val="en-US" w:eastAsia="zh-CN"/>
        </w:rPr>
      </w:pPr>
      <w:r>
        <w:rPr>
          <w:rFonts w:hint="eastAsia" w:eastAsia="宋体" w:cs="Times New Roman"/>
          <w:color w:val="000000"/>
          <w:lang w:val="en-US" w:eastAsia="zh-CN"/>
        </w:rPr>
        <w:t>相比51单片机，与51单片机不同的是，STM32虽然在价格上会比51单片机贵，但是在性能和功能上有了质的提升，STM32是基于ARM的Cortex-M内核，它性能提高了很多但能耗消耗却控制的很好，外设相比51单片机丰富，内部资源也有巨大优势，与计算机在很大程度上相似，能适用与当下众多的智能设备开发需求。</w:t>
      </w:r>
    </w:p>
    <w:p>
      <w:pPr>
        <w:ind w:firstLine="471"/>
        <w:rPr>
          <w:rFonts w:hint="default" w:eastAsia="宋体" w:cs="Times New Roman"/>
          <w:color w:val="000000"/>
          <w:lang w:val="en-US" w:eastAsia="zh-CN"/>
        </w:rPr>
      </w:pPr>
      <w:r>
        <w:rPr>
          <w:rFonts w:hint="eastAsia" w:eastAsia="宋体" w:cs="Times New Roman"/>
          <w:color w:val="000000"/>
          <w:lang w:val="en-US" w:eastAsia="zh-CN"/>
        </w:rPr>
        <w:t>综合以上STM32和51单片机的优缺点，因为要进行大量的数据采集和上传操作，51单片机的速度和引脚已经无法满足功能需求，而STM32的高性能，低功耗，刚好符合这次设计的需求，再由于STM32103ZET6已经有很多成熟的设计结果，网上的资料也很丰富，所以最终选择STM32103ZET6作为主控芯片</w:t>
      </w:r>
    </w:p>
    <w:p>
      <w:pPr>
        <w:pStyle w:val="3"/>
        <w:rPr>
          <w:sz w:val="30"/>
          <w:szCs w:val="30"/>
        </w:rPr>
      </w:pPr>
      <w:bookmarkStart w:id="100" w:name="_Toc410226508"/>
      <w:bookmarkStart w:id="101" w:name="_Toc410226954"/>
      <w:bookmarkStart w:id="102" w:name="_Toc410227381"/>
      <w:bookmarkStart w:id="103" w:name="_Toc20258"/>
      <w:r>
        <w:rPr>
          <w:sz w:val="30"/>
          <w:szCs w:val="30"/>
        </w:rPr>
        <w:t>2</w:t>
      </w:r>
      <w:bookmarkEnd w:id="100"/>
      <w:bookmarkEnd w:id="101"/>
      <w:bookmarkEnd w:id="102"/>
      <w:r>
        <w:rPr>
          <w:rFonts w:hint="eastAsia"/>
          <w:sz w:val="30"/>
          <w:szCs w:val="30"/>
          <w:lang w:val="en-US" w:eastAsia="zh-CN"/>
        </w:rPr>
        <w:t>.2</w:t>
      </w:r>
      <w:r>
        <w:rPr>
          <w:sz w:val="30"/>
          <w:szCs w:val="30"/>
        </w:rPr>
        <w:t xml:space="preserve"> </w:t>
      </w:r>
      <w:r>
        <w:rPr>
          <w:rFonts w:hint="eastAsia"/>
          <w:sz w:val="30"/>
          <w:szCs w:val="30"/>
        </w:rPr>
        <w:t>网络通信技术选择</w:t>
      </w:r>
      <w:bookmarkEnd w:id="103"/>
    </w:p>
    <w:p>
      <w:pPr>
        <w:ind w:firstLine="480" w:firstLineChars="200"/>
        <w:rPr>
          <w:rFonts w:hint="eastAsia" w:eastAsia="宋体"/>
          <w:lang w:val="en-US" w:eastAsia="zh-CN"/>
        </w:rPr>
      </w:pPr>
      <w:bookmarkStart w:id="104" w:name="_Toc410226956"/>
      <w:bookmarkStart w:id="105" w:name="_Toc410226510"/>
      <w:bookmarkStart w:id="106" w:name="_Toc410227383"/>
      <w:r>
        <w:rPr>
          <w:rFonts w:hint="eastAsia" w:cs="Times New Roman"/>
          <w:color w:val="000000"/>
          <w:lang w:val="en-US" w:eastAsia="zh-CN"/>
        </w:rPr>
        <w:t>总的来说，有线通信和无线通信是两个主要的网络通信技术，有线通信必须有实物的连接，电缆的开通时必要条件，如果不安装线路就不能实现有线通信，反观无线通信，不需要实体线路的连接，少了很多约束，通信建立就比有线通信快。在经济投入方面，有线通信需要大量的埋线投入，并且还要花费金钱来维护这一些线路，遇到地形不合理，还会投入更多的资金来建立有线连接。而无线通信不需要实体线路的连接，就不用投入线路建立的资金，也不用花费资金维护线路</w:t>
      </w:r>
      <w:r>
        <w:rPr>
          <w:rFonts w:hint="default" w:cs="Times New Roman"/>
          <w:bCs/>
          <w:vertAlign w:val="superscript"/>
          <w:lang w:val="en-US"/>
        </w:rPr>
        <w:fldChar w:fldCharType="begin"/>
      </w:r>
      <w:r>
        <w:rPr>
          <w:rFonts w:hint="default" w:cs="Times New Roman"/>
          <w:bCs/>
          <w:vertAlign w:val="superscript"/>
          <w:lang w:val="en-US"/>
        </w:rPr>
        <w:instrText xml:space="preserve"> REF _Ref23239 \r \h </w:instrText>
      </w:r>
      <w:r>
        <w:rPr>
          <w:rFonts w:hint="default" w:cs="Times New Roman"/>
          <w:bCs/>
          <w:vertAlign w:val="superscript"/>
          <w:lang w:val="en-US"/>
        </w:rPr>
        <w:fldChar w:fldCharType="separate"/>
      </w:r>
      <w:r>
        <w:rPr>
          <w:rFonts w:hint="default" w:cs="Times New Roman"/>
          <w:bCs/>
          <w:vertAlign w:val="superscript"/>
          <w:lang w:val="en-US"/>
        </w:rPr>
        <w:t>[19]</w:t>
      </w:r>
      <w:r>
        <w:rPr>
          <w:rFonts w:hint="default" w:cs="Times New Roman"/>
          <w:bCs/>
          <w:vertAlign w:val="superscript"/>
          <w:lang w:val="en-US"/>
        </w:rPr>
        <w:fldChar w:fldCharType="end"/>
      </w:r>
      <w:r>
        <w:rPr>
          <w:rFonts w:hint="eastAsia" w:eastAsia="宋体"/>
          <w:lang w:val="en-US" w:eastAsia="zh-CN"/>
        </w:rPr>
        <w:t>。</w:t>
      </w:r>
    </w:p>
    <w:p>
      <w:pPr>
        <w:ind w:firstLine="480" w:firstLineChars="200"/>
        <w:rPr>
          <w:rFonts w:hint="default" w:eastAsia="宋体" w:cs="Times New Roman"/>
          <w:color w:val="000000"/>
          <w:lang w:val="en-US" w:eastAsia="zh-CN"/>
        </w:rPr>
      </w:pPr>
      <w:r>
        <w:rPr>
          <w:rFonts w:hint="eastAsia" w:eastAsia="宋体"/>
          <w:lang w:val="en-US" w:eastAsia="zh-CN"/>
        </w:rPr>
        <w:t>本次设计需要和服务端通信，而服务端程序放在服务器，所以不可能使用有线的方式进行通信，</w:t>
      </w:r>
      <w:r>
        <w:rPr>
          <w:rFonts w:hint="eastAsia" w:eastAsia="宋体" w:cs="Times New Roman"/>
          <w:color w:val="000000"/>
          <w:lang w:val="en-US" w:eastAsia="zh-CN"/>
        </w:rPr>
        <w:t>进而排除有线通信策略，现在分析无线的通信协议的选择，当前常用的无线协议有蓝牙，WIFI，Zigbee，UWB，NFC等。下面例出了几个关键参数的比较，如图2.1所示。</w:t>
      </w:r>
    </w:p>
    <w:p>
      <w:pPr>
        <w:pStyle w:val="29"/>
        <w:keepNext w:val="0"/>
        <w:keepLines w:val="0"/>
        <w:pageBreakBefore w:val="0"/>
        <w:widowControl/>
        <w:suppressLineNumbers w:val="0"/>
        <w:shd w:val="clear" w:color="auto" w:fill="FFFFFF"/>
        <w:kinsoku/>
        <w:wordWrap w:val="0"/>
        <w:overflowPunct/>
        <w:topLinePunct w:val="0"/>
        <w:autoSpaceDE/>
        <w:autoSpaceDN/>
        <w:bidi w:val="0"/>
        <w:adjustRightInd w:val="0"/>
        <w:snapToGrid w:val="0"/>
        <w:spacing w:before="0" w:beforeAutospacing="0" w:after="0" w:afterAutospacing="0"/>
        <w:ind w:left="0" w:right="0" w:firstLine="420" w:firstLineChars="0"/>
        <w:textAlignment w:val="auto"/>
        <w:rPr>
          <w:rFonts w:hint="eastAsia" w:eastAsia="宋体" w:cs="Times New Roman"/>
          <w:color w:val="000000"/>
          <w:lang w:val="en-US" w:eastAsia="zh-CN"/>
        </w:rPr>
      </w:pPr>
    </w:p>
    <w:p>
      <w:pPr>
        <w:pStyle w:val="29"/>
        <w:keepNext w:val="0"/>
        <w:keepLines w:val="0"/>
        <w:pageBreakBefore w:val="0"/>
        <w:widowControl/>
        <w:suppressLineNumbers w:val="0"/>
        <w:shd w:val="clear" w:color="auto" w:fill="FFFFFF"/>
        <w:kinsoku/>
        <w:wordWrap w:val="0"/>
        <w:overflowPunct/>
        <w:topLinePunct w:val="0"/>
        <w:autoSpaceDE/>
        <w:autoSpaceDN/>
        <w:bidi w:val="0"/>
        <w:adjustRightInd w:val="0"/>
        <w:snapToGrid w:val="0"/>
        <w:spacing w:before="0" w:beforeAutospacing="0" w:after="0" w:afterAutospacing="0"/>
        <w:ind w:left="0" w:right="0" w:firstLine="420" w:firstLine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486275" cy="2162810"/>
            <wp:effectExtent l="0" t="0" r="9525" b="1270"/>
            <wp:docPr id="36"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1" descr="IMG_256"/>
                    <pic:cNvPicPr>
                      <a:picLocks noChangeAspect="1"/>
                    </pic:cNvPicPr>
                  </pic:nvPicPr>
                  <pic:blipFill>
                    <a:blip r:embed="rId37"/>
                    <a:stretch>
                      <a:fillRect/>
                    </a:stretch>
                  </pic:blipFill>
                  <pic:spPr>
                    <a:xfrm>
                      <a:off x="0" y="0"/>
                      <a:ext cx="4486275" cy="2162810"/>
                    </a:xfrm>
                    <a:prstGeom prst="rect">
                      <a:avLst/>
                    </a:prstGeom>
                    <a:noFill/>
                    <a:ln>
                      <a:noFill/>
                    </a:ln>
                  </pic:spPr>
                </pic:pic>
              </a:graphicData>
            </a:graphic>
          </wp:inline>
        </w:drawing>
      </w:r>
    </w:p>
    <w:p>
      <w:pPr>
        <w:pStyle w:val="29"/>
        <w:keepNext w:val="0"/>
        <w:keepLines w:val="0"/>
        <w:pageBreakBefore w:val="0"/>
        <w:widowControl/>
        <w:suppressLineNumbers w:val="0"/>
        <w:shd w:val="clear" w:color="auto" w:fill="FFFFFF"/>
        <w:kinsoku/>
        <w:wordWrap w:val="0"/>
        <w:overflowPunct/>
        <w:topLinePunct w:val="0"/>
        <w:autoSpaceDE/>
        <w:autoSpaceDN/>
        <w:bidi w:val="0"/>
        <w:adjustRightInd w:val="0"/>
        <w:snapToGrid w:val="0"/>
        <w:spacing w:before="0" w:beforeAutospacing="0" w:after="0" w:afterAutospacing="0"/>
        <w:ind w:left="0" w:right="0" w:firstLine="420" w:firstLineChars="0"/>
        <w:jc w:val="center"/>
        <w:textAlignment w:val="auto"/>
        <w:rPr>
          <w:rFonts w:hint="eastAsia" w:ascii="Times New Roman" w:hAnsi="Times New Roman" w:eastAsia="宋体" w:cs="宋体"/>
          <w:sz w:val="21"/>
          <w:szCs w:val="24"/>
          <w:lang w:val="en-US" w:eastAsia="zh-CN" w:bidi="ar-SA"/>
        </w:rPr>
      </w:pPr>
      <w:r>
        <w:rPr>
          <w:rFonts w:hint="eastAsia" w:ascii="Times New Roman" w:hAnsi="Times New Roman" w:eastAsia="宋体" w:cs="宋体"/>
          <w:sz w:val="21"/>
          <w:szCs w:val="24"/>
          <w:lang w:val="en-US" w:eastAsia="zh-CN" w:bidi="ar-SA"/>
        </w:rPr>
        <w:t>图2.1 常用无线通信协议比较</w:t>
      </w:r>
    </w:p>
    <w:p>
      <w:pPr>
        <w:pStyle w:val="29"/>
        <w:keepNext w:val="0"/>
        <w:keepLines w:val="0"/>
        <w:pageBreakBefore w:val="0"/>
        <w:widowControl/>
        <w:suppressLineNumbers w:val="0"/>
        <w:shd w:val="clear" w:color="auto" w:fill="FFFFFF"/>
        <w:kinsoku/>
        <w:wordWrap w:val="0"/>
        <w:overflowPunct/>
        <w:topLinePunct w:val="0"/>
        <w:autoSpaceDE/>
        <w:autoSpaceDN/>
        <w:bidi w:val="0"/>
        <w:adjustRightInd w:val="0"/>
        <w:snapToGrid w:val="0"/>
        <w:spacing w:before="0" w:beforeAutospacing="0" w:after="0" w:afterAutospacing="0"/>
        <w:ind w:left="0" w:right="0" w:firstLine="420" w:firstLineChars="0"/>
        <w:jc w:val="center"/>
        <w:textAlignment w:val="auto"/>
        <w:rPr>
          <w:rFonts w:hint="default" w:ascii="Times New Roman" w:hAnsi="Times New Roman" w:eastAsia="宋体" w:cs="宋体"/>
          <w:sz w:val="21"/>
          <w:szCs w:val="24"/>
          <w:lang w:val="en-US" w:eastAsia="zh-CN" w:bidi="ar-SA"/>
        </w:rPr>
      </w:pPr>
    </w:p>
    <w:p>
      <w:pPr>
        <w:keepNext w:val="0"/>
        <w:keepLines w:val="0"/>
        <w:pageBreakBefore w:val="0"/>
        <w:widowControl/>
        <w:kinsoku/>
        <w:wordWrap/>
        <w:overflowPunct/>
        <w:topLinePunct w:val="0"/>
        <w:autoSpaceDE/>
        <w:autoSpaceDN/>
        <w:bidi w:val="0"/>
        <w:adjustRightInd w:val="0"/>
        <w:snapToGrid w:val="0"/>
        <w:spacing w:line="360" w:lineRule="auto"/>
        <w:ind w:firstLine="480" w:firstLineChars="200"/>
        <w:textAlignment w:val="auto"/>
        <w:rPr>
          <w:rFonts w:hint="eastAsia" w:cs="Times New Roman"/>
          <w:color w:val="000000"/>
          <w:szCs w:val="20"/>
        </w:rPr>
      </w:pPr>
      <w:r>
        <w:rPr>
          <w:rFonts w:cs="Times New Roman"/>
        </w:rPr>
        <w:t>大范围Wi-Fi的普及，</w:t>
      </w:r>
      <w:r>
        <w:rPr>
          <w:rFonts w:hint="eastAsia" w:cs="Times New Roman"/>
        </w:rPr>
        <w:t>使得</w:t>
      </w:r>
      <w:r>
        <w:rPr>
          <w:rFonts w:cs="Times New Roman"/>
        </w:rPr>
        <w:t>无线</w:t>
      </w:r>
      <w:r>
        <w:rPr>
          <w:rFonts w:hint="eastAsia" w:cs="Times New Roman"/>
        </w:rPr>
        <w:t>通信</w:t>
      </w:r>
      <w:r>
        <w:rPr>
          <w:rFonts w:cs="Times New Roman"/>
        </w:rPr>
        <w:t>市场成为了Wi-Fi技术的</w:t>
      </w:r>
      <w:r>
        <w:rPr>
          <w:rFonts w:hint="eastAsia" w:cs="Times New Roman"/>
        </w:rPr>
        <w:t>主场</w:t>
      </w:r>
      <w:r>
        <w:rPr>
          <w:rFonts w:hint="eastAsia" w:cs="Times New Roman"/>
          <w:lang w:eastAsia="zh-CN"/>
        </w:rPr>
        <w:t>，</w:t>
      </w:r>
      <w:r>
        <w:rPr>
          <w:rFonts w:hint="eastAsia" w:cs="Times New Roman"/>
          <w:lang w:val="en-US" w:eastAsia="zh-CN"/>
        </w:rPr>
        <w:t>再考虑到本系统用户就是普通的每个人，手机也能释放WIFI信号，使得WIFI通信十分满足此系统的需求</w:t>
      </w:r>
      <w:r>
        <w:rPr>
          <w:rFonts w:hint="eastAsia" w:cs="Times New Roman"/>
        </w:rPr>
        <w:t>因此选择</w:t>
      </w:r>
      <w:r>
        <w:rPr>
          <w:rFonts w:hint="eastAsia" w:cs="Times New Roman"/>
          <w:lang w:val="en-US" w:eastAsia="zh-CN"/>
        </w:rPr>
        <w:t>WIFI</w:t>
      </w:r>
      <w:r>
        <w:rPr>
          <w:rFonts w:hint="eastAsia" w:cs="Times New Roman"/>
        </w:rPr>
        <w:t>技术作为设计</w:t>
      </w:r>
      <w:r>
        <w:rPr>
          <w:rFonts w:hint="eastAsia" w:eastAsia="宋体" w:cs="Times New Roman"/>
          <w:lang w:val="en-US" w:eastAsia="zh-CN"/>
        </w:rPr>
        <w:t>基于智能语音识别与分析的情绪管理系统的无线通信方式十分符合预期。</w:t>
      </w:r>
    </w:p>
    <w:p>
      <w:pPr>
        <w:pStyle w:val="3"/>
        <w:rPr>
          <w:rFonts w:hint="default" w:eastAsia="黑体"/>
          <w:sz w:val="30"/>
          <w:szCs w:val="30"/>
          <w:lang w:val="en-US" w:eastAsia="zh-CN"/>
        </w:rPr>
      </w:pPr>
      <w:bookmarkStart w:id="107" w:name="_Toc3778"/>
      <w:r>
        <w:rPr>
          <w:sz w:val="30"/>
          <w:szCs w:val="30"/>
        </w:rPr>
        <w:t>2</w:t>
      </w:r>
      <w:r>
        <w:rPr>
          <w:rFonts w:hint="eastAsia"/>
          <w:sz w:val="30"/>
          <w:szCs w:val="30"/>
          <w:lang w:val="en-US" w:eastAsia="zh-CN"/>
        </w:rPr>
        <w:t>.3</w:t>
      </w:r>
      <w:r>
        <w:rPr>
          <w:sz w:val="30"/>
          <w:szCs w:val="30"/>
        </w:rPr>
        <w:t xml:space="preserve"> </w:t>
      </w:r>
      <w:r>
        <w:rPr>
          <w:rFonts w:hint="eastAsia"/>
          <w:sz w:val="30"/>
          <w:szCs w:val="30"/>
          <w:lang w:val="en-US" w:eastAsia="zh-CN"/>
        </w:rPr>
        <w:t>音频采集芯片介绍</w:t>
      </w:r>
      <w:bookmarkEnd w:id="107"/>
    </w:p>
    <w:p>
      <w:pPr>
        <w:spacing w:line="400" w:lineRule="exact"/>
        <w:ind w:firstLine="480" w:firstLineChars="200"/>
        <w:rPr>
          <w:rFonts w:hint="default" w:eastAsia="宋体" w:cs="Times New Roman"/>
          <w:lang w:val="en-US" w:eastAsia="zh-CN"/>
        </w:rPr>
      </w:pPr>
      <w:r>
        <w:rPr>
          <w:rFonts w:hint="eastAsia" w:eastAsia="宋体" w:cs="Times New Roman"/>
          <w:lang w:val="en-US" w:eastAsia="zh-CN"/>
        </w:rPr>
        <w:t>本系统的音频采集基于VS1053芯片，VS1053芯片是市面上占有比比较大的音频解码芯片，它的解码性能不仅高，而且支持的音频格式也非常多，包括MP3格式，OGG格式，WMA格式，FLAC格式，WAV格式，MIDI格式，AAC格式等。VS1053芯片的DSP处理器内核性能十分卓越，不仅拥有0.5K的数据RAM而且也还有16K的指令RAM。在控制方面VS1053芯片由SPI（Serial Peripheral Interface）通信控制</w:t>
      </w:r>
      <w:r>
        <w:rPr>
          <w:rFonts w:hint="default" w:cs="Times New Roman"/>
          <w:bCs/>
          <w:vertAlign w:val="superscript"/>
          <w:lang w:val="en-US"/>
        </w:rPr>
        <w:fldChar w:fldCharType="begin"/>
      </w:r>
      <w:r>
        <w:rPr>
          <w:rFonts w:hint="default" w:cs="Times New Roman"/>
          <w:bCs/>
          <w:vertAlign w:val="superscript"/>
          <w:lang w:val="en-US"/>
        </w:rPr>
        <w:instrText xml:space="preserve"> REF _Ref23637 \r \h </w:instrText>
      </w:r>
      <w:r>
        <w:rPr>
          <w:rFonts w:hint="default" w:cs="Times New Roman"/>
          <w:bCs/>
          <w:vertAlign w:val="superscript"/>
          <w:lang w:val="en-US"/>
        </w:rPr>
        <w:fldChar w:fldCharType="separate"/>
      </w:r>
      <w:r>
        <w:rPr>
          <w:rFonts w:hint="default" w:cs="Times New Roman"/>
          <w:bCs/>
          <w:vertAlign w:val="superscript"/>
          <w:lang w:val="en-US"/>
        </w:rPr>
        <w:t>[20]</w:t>
      </w:r>
      <w:r>
        <w:rPr>
          <w:rFonts w:hint="default" w:cs="Times New Roman"/>
          <w:bCs/>
          <w:vertAlign w:val="superscript"/>
          <w:lang w:val="en-US"/>
        </w:rPr>
        <w:fldChar w:fldCharType="end"/>
      </w:r>
      <w:r>
        <w:rPr>
          <w:rFonts w:hint="eastAsia" w:eastAsia="宋体" w:cs="Times New Roman"/>
          <w:lang w:val="en-US" w:eastAsia="zh-CN"/>
        </w:rPr>
        <w:t>。</w:t>
      </w:r>
    </w:p>
    <w:bookmarkEnd w:id="104"/>
    <w:bookmarkEnd w:id="105"/>
    <w:bookmarkEnd w:id="106"/>
    <w:p>
      <w:pPr>
        <w:pStyle w:val="3"/>
        <w:rPr>
          <w:sz w:val="30"/>
          <w:szCs w:val="30"/>
          <w:lang w:eastAsia="zh-CN"/>
        </w:rPr>
      </w:pPr>
      <w:bookmarkStart w:id="108" w:name="_Toc19046"/>
      <w:r>
        <w:rPr>
          <w:sz w:val="30"/>
          <w:szCs w:val="30"/>
        </w:rPr>
        <w:t>2</w:t>
      </w:r>
      <w:r>
        <w:rPr>
          <w:rFonts w:hint="eastAsia"/>
          <w:sz w:val="30"/>
          <w:szCs w:val="30"/>
          <w:lang w:val="en-US" w:eastAsia="zh-CN"/>
        </w:rPr>
        <w:t>.4</w:t>
      </w:r>
      <w:r>
        <w:rPr>
          <w:sz w:val="30"/>
          <w:szCs w:val="30"/>
        </w:rPr>
        <w:t xml:space="preserve"> </w:t>
      </w:r>
      <w:r>
        <w:rPr>
          <w:rFonts w:hint="eastAsia"/>
          <w:sz w:val="30"/>
          <w:szCs w:val="30"/>
          <w:lang w:eastAsia="zh-CN"/>
        </w:rPr>
        <w:t>显示屏技术论证</w:t>
      </w:r>
      <w:bookmarkEnd w:id="108"/>
    </w:p>
    <w:p>
      <w:pPr>
        <w:ind w:firstLine="480" w:firstLineChars="200"/>
        <w:rPr>
          <w:rFonts w:hint="default" w:eastAsia="宋体"/>
        </w:rPr>
      </w:pPr>
      <w:r>
        <w:rPr>
          <w:rFonts w:hint="eastAsia"/>
        </w:rPr>
        <w:t>LCD</w:t>
      </w:r>
      <w:r>
        <w:t>（Liquid Crystal Display）</w:t>
      </w:r>
      <w:r>
        <w:rPr>
          <w:rFonts w:hint="eastAsia"/>
        </w:rPr>
        <w:t>和OLED</w:t>
      </w:r>
      <w:r>
        <w:rPr>
          <w:rFonts w:hint="eastAsia" w:eastAsia="宋体"/>
        </w:rPr>
        <w:t>（OrganicElectroluminesence Display）</w:t>
      </w:r>
      <w:r>
        <w:rPr>
          <w:rFonts w:hint="eastAsia"/>
        </w:rPr>
        <w:t>是两类不同的显示屏技术，它们的工作方式有着根本的区别。OLED是主动发光的原理。OLED又称为有机发光半导体。OLED是</w:t>
      </w:r>
      <w:r>
        <w:rPr>
          <w:rFonts w:hint="eastAsia" w:eastAsia="宋体"/>
        </w:rPr>
        <w:t>电流型的有机发光器件</w:t>
      </w:r>
      <w:r>
        <w:rPr>
          <w:rFonts w:hint="eastAsia" w:eastAsia="宋体"/>
          <w:lang w:eastAsia="zh-CN"/>
        </w:rPr>
        <w:t>，</w:t>
      </w:r>
      <w:r>
        <w:rPr>
          <w:rFonts w:hint="eastAsia"/>
        </w:rPr>
        <w:t>它可以看作是一个OLED屏幕，每个像素是一个灯</w:t>
      </w:r>
      <w:r>
        <w:rPr>
          <w:rFonts w:hint="default" w:cs="Times New Roman"/>
          <w:bCs/>
          <w:vertAlign w:val="superscript"/>
          <w:lang w:val="en-US"/>
        </w:rPr>
        <w:fldChar w:fldCharType="begin"/>
      </w:r>
      <w:r>
        <w:rPr>
          <w:rFonts w:hint="default" w:cs="Times New Roman"/>
          <w:bCs/>
          <w:vertAlign w:val="superscript"/>
          <w:lang w:val="en-US"/>
        </w:rPr>
        <w:instrText xml:space="preserve"> REF _Ref29212 \r \h </w:instrText>
      </w:r>
      <w:r>
        <w:rPr>
          <w:rFonts w:hint="default" w:cs="Times New Roman"/>
          <w:bCs/>
          <w:vertAlign w:val="superscript"/>
          <w:lang w:val="en-US"/>
        </w:rPr>
        <w:fldChar w:fldCharType="separate"/>
      </w:r>
      <w:r>
        <w:rPr>
          <w:rFonts w:hint="default" w:cs="Times New Roman"/>
          <w:bCs/>
          <w:vertAlign w:val="superscript"/>
          <w:lang w:val="en-US"/>
        </w:rPr>
        <w:t>[21]</w:t>
      </w:r>
      <w:r>
        <w:rPr>
          <w:rFonts w:hint="default" w:cs="Times New Roman"/>
          <w:bCs/>
          <w:vertAlign w:val="superscript"/>
          <w:lang w:val="en-US"/>
        </w:rPr>
        <w:fldChar w:fldCharType="end"/>
      </w:r>
      <w:r>
        <w:rPr>
          <w:rFonts w:hint="default" w:eastAsia="宋体"/>
        </w:rPr>
        <w:t>。</w:t>
      </w:r>
    </w:p>
    <w:p>
      <w:pPr>
        <w:ind w:firstLine="480" w:firstLineChars="200"/>
        <w:rPr>
          <w:rFonts w:hint="eastAsia" w:eastAsia="宋体"/>
          <w:lang w:eastAsia="zh-CN"/>
        </w:rPr>
      </w:pPr>
      <w:r>
        <w:rPr>
          <w:rFonts w:hint="eastAsia"/>
        </w:rPr>
        <w:t>与OLED不同，LCD通过背光LED/CCFL发光，也就是说，LCD发光相当于在快门后面放置几个大的灯。虽然OLED比LCD有很多优点，但由于成本高，大多数OLED被应用于先进的器件中。LCD不仅是目前最完善、最成熟的显示技术，而且由于价格、资质水平、市场价值、需求满足度等因素，也是商业市场上使用最多的屏幕显示技术，十分适合用于此设计中</w:t>
      </w:r>
      <w:r>
        <w:rPr>
          <w:rFonts w:hint="eastAsia"/>
          <w:lang w:eastAsia="zh-CN"/>
        </w:rPr>
        <w:t>。</w:t>
      </w:r>
    </w:p>
    <w:p>
      <w:pPr>
        <w:pStyle w:val="3"/>
        <w:rPr>
          <w:rFonts w:hint="eastAsia"/>
          <w:sz w:val="30"/>
          <w:szCs w:val="30"/>
          <w:lang w:eastAsia="zh-CN"/>
        </w:rPr>
      </w:pPr>
      <w:bookmarkStart w:id="109" w:name="_Toc24994"/>
      <w:r>
        <w:rPr>
          <w:sz w:val="30"/>
          <w:szCs w:val="30"/>
        </w:rPr>
        <w:t>2</w:t>
      </w:r>
      <w:r>
        <w:rPr>
          <w:rFonts w:hint="eastAsia"/>
          <w:sz w:val="30"/>
          <w:szCs w:val="30"/>
          <w:lang w:val="en-US" w:eastAsia="zh-CN"/>
        </w:rPr>
        <w:t>.5</w:t>
      </w:r>
      <w:r>
        <w:rPr>
          <w:rFonts w:hint="eastAsia"/>
          <w:sz w:val="30"/>
          <w:szCs w:val="30"/>
          <w:lang w:eastAsia="zh-CN"/>
        </w:rPr>
        <w:t xml:space="preserve"> </w:t>
      </w:r>
      <w:r>
        <w:rPr>
          <w:sz w:val="30"/>
          <w:szCs w:val="30"/>
        </w:rPr>
        <w:t>本章小结</w:t>
      </w:r>
      <w:bookmarkEnd w:id="109"/>
    </w:p>
    <w:p>
      <w:pPr>
        <w:ind w:firstLine="472"/>
        <w:rPr>
          <w:rFonts w:cs="Times New Roman"/>
        </w:rPr>
      </w:pPr>
      <w:r>
        <w:rPr>
          <w:rFonts w:cs="Times New Roman"/>
        </w:rPr>
        <w:t>本章首先说明了</w:t>
      </w:r>
      <w:r>
        <w:rPr>
          <w:rFonts w:hint="eastAsia" w:cs="Times New Roman"/>
        </w:rPr>
        <w:t>为了实现</w:t>
      </w:r>
      <w:r>
        <w:rPr>
          <w:rFonts w:eastAsia="宋体" w:cs="Times New Roman"/>
        </w:rPr>
        <w:t>基于智能语音识别与分析的情绪管理系统设计的最终目标和设计需求</w:t>
      </w:r>
      <w:r>
        <w:rPr>
          <w:rFonts w:hint="eastAsia" w:eastAsia="宋体" w:cs="Times New Roman"/>
        </w:rPr>
        <w:t>所</w:t>
      </w:r>
      <w:r>
        <w:rPr>
          <w:rFonts w:hint="eastAsia" w:cs="Times New Roman"/>
        </w:rPr>
        <w:t>需要的相关技术</w:t>
      </w:r>
      <w:r>
        <w:rPr>
          <w:rFonts w:cs="Times New Roman"/>
        </w:rPr>
        <w:t>。根据</w:t>
      </w:r>
      <w:r>
        <w:rPr>
          <w:rFonts w:hint="eastAsia" w:cs="Times New Roman"/>
        </w:rPr>
        <w:t>实际的需要和现实多方面的综合考量，选择最适合的技术或者硬件设备。阐述了无线通信技术当前的发展，对不同技术分析各自优缺点，最终确定以</w:t>
      </w:r>
      <w:r>
        <w:rPr>
          <w:rFonts w:hint="eastAsia" w:cs="Times New Roman"/>
          <w:lang w:val="en-US" w:eastAsia="zh-CN"/>
        </w:rPr>
        <w:t>STM32103ZET6作为主控芯片</w:t>
      </w:r>
      <w:r>
        <w:rPr>
          <w:rFonts w:hint="eastAsia" w:cs="Times New Roman"/>
        </w:rPr>
        <w:t>，</w:t>
      </w:r>
      <w:r>
        <w:rPr>
          <w:rFonts w:hint="eastAsia" w:cs="Times New Roman"/>
          <w:lang w:val="en-US" w:eastAsia="zh-CN"/>
        </w:rPr>
        <w:t>通过串口控制ESP8266WIFI模块实现无线通信，控制这以VS1053为核心的音频采集芯片，</w:t>
      </w:r>
      <w:r>
        <w:rPr>
          <w:rFonts w:hint="eastAsia" w:cs="Times New Roman"/>
        </w:rPr>
        <w:t>接着简述了显示屏技术中OLED和LCD的差异，选择适用于本次设计的方案。</w:t>
      </w:r>
    </w:p>
    <w:p>
      <w:pPr>
        <w:ind w:firstLine="472"/>
        <w:rPr>
          <w:ins w:id="0" w:author="admin" w:date="2017-01-03T16:26:00Z"/>
          <w:rFonts w:cs="Times New Roman"/>
        </w:rPr>
        <w:sectPr>
          <w:headerReference r:id="rId27" w:type="default"/>
          <w:endnotePr>
            <w:numFmt w:val="decimal"/>
          </w:endnotePr>
          <w:pgSz w:w="11906" w:h="16838"/>
          <w:pgMar w:top="1701" w:right="1418" w:bottom="1418" w:left="1418" w:header="907" w:footer="851" w:gutter="567"/>
          <w:cols w:space="720" w:num="1"/>
          <w:docGrid w:linePitch="403" w:charSpace="-819"/>
        </w:sectPr>
      </w:pPr>
    </w:p>
    <w:p>
      <w:pPr>
        <w:pStyle w:val="2"/>
        <w:numPr>
          <w:ilvl w:val="0"/>
          <w:numId w:val="3"/>
        </w:numPr>
        <w:tabs>
          <w:tab w:val="center" w:pos="4251"/>
        </w:tabs>
        <w:ind w:left="2731" w:leftChars="0" w:firstLine="0" w:firstLineChars="0"/>
        <w:jc w:val="both"/>
        <w:rPr>
          <w:rFonts w:hint="eastAsia"/>
          <w:sz w:val="32"/>
          <w:szCs w:val="32"/>
          <w:lang w:eastAsia="zh-CN"/>
        </w:rPr>
      </w:pPr>
      <w:bookmarkStart w:id="110" w:name="_Toc20583"/>
      <w:bookmarkStart w:id="111" w:name="_Toc410214079"/>
      <w:bookmarkStart w:id="112" w:name="_Toc410209589"/>
      <w:bookmarkStart w:id="113" w:name="_Toc410207957"/>
      <w:bookmarkStart w:id="114" w:name="_Toc410227386"/>
      <w:bookmarkStart w:id="115" w:name="_Toc410226513"/>
      <w:bookmarkStart w:id="116" w:name="_Toc410218075"/>
      <w:bookmarkStart w:id="117" w:name="_Toc410210580"/>
      <w:bookmarkStart w:id="118" w:name="_Toc410211495"/>
      <w:bookmarkStart w:id="119" w:name="_Toc410226959"/>
      <w:bookmarkStart w:id="120" w:name="_Toc216617817"/>
      <w:bookmarkStart w:id="121" w:name="_Toc223863845"/>
      <w:bookmarkStart w:id="122" w:name="_Toc321496421"/>
      <w:bookmarkStart w:id="123" w:name="_Toc325546488"/>
      <w:bookmarkStart w:id="124" w:name="_Toc226519915"/>
      <w:bookmarkStart w:id="125" w:name="_Toc228047492"/>
      <w:bookmarkStart w:id="126" w:name="_Toc225443476"/>
      <w:bookmarkStart w:id="127" w:name="_Toc226843908"/>
      <w:bookmarkStart w:id="128" w:name="_Toc228381222"/>
      <w:bookmarkStart w:id="129" w:name="_Toc228555636"/>
      <w:r>
        <w:rPr>
          <w:rFonts w:hint="eastAsia"/>
          <w:sz w:val="32"/>
          <w:szCs w:val="32"/>
        </w:rPr>
        <w:t>系统</w:t>
      </w:r>
      <w:r>
        <w:rPr>
          <w:rFonts w:hint="eastAsia"/>
          <w:sz w:val="32"/>
          <w:szCs w:val="32"/>
          <w:lang w:eastAsia="zh-CN"/>
        </w:rPr>
        <w:t>总体设计</w:t>
      </w:r>
      <w:bookmarkEnd w:id="110"/>
    </w:p>
    <w:p>
      <w:pPr>
        <w:numPr>
          <w:ilvl w:val="0"/>
          <w:numId w:val="0"/>
        </w:numPr>
        <w:ind w:firstLine="420" w:firstLineChars="0"/>
        <w:rPr>
          <w:rFonts w:hint="eastAsia"/>
          <w:lang w:val="en-US" w:eastAsia="zh-CN"/>
        </w:rPr>
      </w:pPr>
      <w:r>
        <w:rPr>
          <w:rFonts w:hint="eastAsia"/>
          <w:lang w:val="en-US" w:eastAsia="zh-CN"/>
        </w:rPr>
        <w:t>在总体方案确定的情况下，对系统具体的功能和需求进行分析，并确定每个功能模块的功能设计和交互方式整体分为三个模块，分别是感知层数据的采集和上传，服务端请求的接收与相应数据处理，最后是客户端数据的展示。总体设计框图如图3.1所示。</w:t>
      </w:r>
    </w:p>
    <w:p>
      <w:pPr>
        <w:numPr>
          <w:ilvl w:val="0"/>
          <w:numId w:val="0"/>
        </w:numPr>
        <w:ind w:firstLine="420" w:firstLineChars="0"/>
        <w:rPr>
          <w:rFonts w:hint="default"/>
          <w:lang w:val="en-US" w:eastAsia="zh-CN"/>
        </w:rPr>
      </w:pPr>
    </w:p>
    <w:p>
      <w:pPr>
        <w:numPr>
          <w:ilvl w:val="0"/>
          <w:numId w:val="0"/>
        </w:numPr>
        <w:jc w:val="center"/>
        <w:rPr>
          <w:rFonts w:hint="eastAsia" w:eastAsia="宋体" w:cs="Times New Roman"/>
          <w:sz w:val="21"/>
          <w:szCs w:val="21"/>
          <w:lang w:val="en-US" w:eastAsia="zh-CN"/>
        </w:rPr>
      </w:pPr>
      <w:r>
        <w:drawing>
          <wp:inline distT="0" distB="0" distL="114300" distR="114300">
            <wp:extent cx="5357495" cy="2109470"/>
            <wp:effectExtent l="0" t="0" r="6985" b="8890"/>
            <wp:docPr id="4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7"/>
                    <pic:cNvPicPr>
                      <a:picLocks noChangeAspect="1"/>
                    </pic:cNvPicPr>
                  </pic:nvPicPr>
                  <pic:blipFill>
                    <a:blip r:embed="rId38"/>
                    <a:stretch>
                      <a:fillRect/>
                    </a:stretch>
                  </pic:blipFill>
                  <pic:spPr>
                    <a:xfrm>
                      <a:off x="0" y="0"/>
                      <a:ext cx="5357495" cy="210947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3.1 系统总体框图</w:t>
      </w:r>
    </w:p>
    <w:p>
      <w:pPr>
        <w:numPr>
          <w:ilvl w:val="0"/>
          <w:numId w:val="0"/>
        </w:numPr>
        <w:jc w:val="center"/>
        <w:rPr>
          <w:rFonts w:hint="default"/>
          <w:lang w:val="en-US" w:eastAsia="zh-CN"/>
        </w:rPr>
      </w:pPr>
    </w:p>
    <w:p>
      <w:pPr>
        <w:pStyle w:val="3"/>
        <w:rPr>
          <w:sz w:val="30"/>
          <w:szCs w:val="30"/>
        </w:rPr>
      </w:pPr>
      <w:bookmarkStart w:id="130" w:name="_Toc28128"/>
      <w:r>
        <w:rPr>
          <w:sz w:val="30"/>
          <w:szCs w:val="30"/>
        </w:rPr>
        <w:t>3</w:t>
      </w:r>
      <w:r>
        <w:rPr>
          <w:rFonts w:hint="eastAsia"/>
          <w:sz w:val="30"/>
          <w:szCs w:val="30"/>
          <w:lang w:val="en-US" w:eastAsia="zh-CN"/>
        </w:rPr>
        <w:t>.</w:t>
      </w:r>
      <w:r>
        <w:rPr>
          <w:sz w:val="30"/>
          <w:szCs w:val="30"/>
        </w:rPr>
        <w:t xml:space="preserve">1 </w:t>
      </w:r>
      <w:r>
        <w:rPr>
          <w:rFonts w:hint="eastAsia"/>
          <w:sz w:val="30"/>
          <w:szCs w:val="30"/>
        </w:rPr>
        <w:t>功能需求</w:t>
      </w:r>
      <w:r>
        <w:rPr>
          <w:rFonts w:hint="eastAsia"/>
          <w:sz w:val="30"/>
          <w:szCs w:val="30"/>
          <w:lang w:eastAsia="zh-CN"/>
        </w:rPr>
        <w:t>分析</w:t>
      </w:r>
      <w:bookmarkEnd w:id="130"/>
    </w:p>
    <w:p>
      <w:pPr>
        <w:numPr>
          <w:ilvl w:val="0"/>
          <w:numId w:val="0"/>
        </w:numPr>
        <w:ind w:left="360" w:leftChars="0"/>
        <w:rPr>
          <w:rFonts w:hint="eastAsia" w:ascii="宋体" w:hAnsi="宋体"/>
          <w:lang w:val="en-US" w:eastAsia="zh-CN"/>
        </w:rPr>
      </w:pPr>
      <w:r>
        <w:rPr>
          <w:rFonts w:hint="eastAsia" w:ascii="宋体" w:hAnsi="宋体"/>
          <w:lang w:val="en-US" w:eastAsia="zh-CN"/>
        </w:rPr>
        <w:t>本系统分为三个大的模块：</w:t>
      </w:r>
    </w:p>
    <w:p>
      <w:pPr>
        <w:numPr>
          <w:numId w:val="0"/>
        </w:numPr>
        <w:ind w:left="472" w:leftChars="0"/>
        <w:rPr>
          <w:rFonts w:hint="eastAsia" w:eastAsia="宋体"/>
        </w:rPr>
      </w:pPr>
      <w:r>
        <w:rPr>
          <w:rFonts w:hint="eastAsia" w:eastAsia="宋体"/>
          <w:lang w:val="en-US" w:eastAsia="zh-CN"/>
        </w:rPr>
        <w:t>1）感知层</w:t>
      </w:r>
      <w:r>
        <w:rPr>
          <w:rFonts w:hint="eastAsia" w:eastAsia="宋体"/>
        </w:rPr>
        <w:t>语音采集转存与发送处理：利用VS1053芯片采集WAV文件格式，</w:t>
      </w:r>
    </w:p>
    <w:p>
      <w:pPr>
        <w:numPr>
          <w:ilvl w:val="0"/>
          <w:numId w:val="0"/>
        </w:numPr>
        <w:rPr>
          <w:rFonts w:hint="eastAsia" w:eastAsia="宋体"/>
        </w:rPr>
      </w:pPr>
      <w:r>
        <w:rPr>
          <w:rFonts w:hint="eastAsia" w:eastAsia="宋体"/>
        </w:rPr>
        <w:t>然后将wav文件存入SD卡，再利用esp8266连入服务端，将数据源源不断的传给服务器。</w:t>
      </w:r>
    </w:p>
    <w:p>
      <w:pPr>
        <w:ind w:firstLine="480" w:firstLineChars="200"/>
        <w:rPr>
          <w:rFonts w:hint="eastAsia" w:eastAsia="宋体"/>
        </w:rPr>
      </w:pPr>
      <w:r>
        <w:rPr>
          <w:rFonts w:hint="eastAsia" w:eastAsia="宋体"/>
          <w:lang w:val="en-US" w:eastAsia="zh-CN"/>
        </w:rPr>
        <w:t>2</w:t>
      </w:r>
      <w:r>
        <w:rPr>
          <w:rFonts w:hint="eastAsia" w:eastAsia="宋体"/>
        </w:rPr>
        <w:t>）服务端数据的接收与分析：服务端数据的接收与分析是系统一个至关重要的环节，对整个系统的性能有着至关重要的影响。利用多线程监听单片机的连接，设置一套当前应用的专属传输层协议，方便数据的接收与传输，将接收到的wav格式进行语音识别（讯飞在线识别的相应API），识别出相应的文字，然后存入数据库或直接以文件形式存入服务器，调试相应的自然语言分析分析算法（关键字提取</w:t>
      </w:r>
      <w:r>
        <w:rPr>
          <w:rFonts w:hint="eastAsia" w:eastAsia="宋体"/>
          <w:lang w:eastAsia="zh-CN"/>
        </w:rPr>
        <w:t>、</w:t>
      </w:r>
      <w:r>
        <w:rPr>
          <w:rFonts w:hint="eastAsia" w:eastAsia="宋体"/>
        </w:rPr>
        <w:t>情感分析</w:t>
      </w:r>
      <w:r>
        <w:rPr>
          <w:rFonts w:hint="eastAsia" w:eastAsia="宋体"/>
          <w:lang w:eastAsia="zh-CN"/>
        </w:rPr>
        <w:t>、</w:t>
      </w:r>
      <w:r>
        <w:rPr>
          <w:rFonts w:hint="eastAsia" w:eastAsia="宋体"/>
        </w:rPr>
        <w:t>语义角色标注），得到当前情绪状况，当日说话量或更多信息，并且记录下来，发给客户终端展示。</w:t>
      </w:r>
    </w:p>
    <w:p>
      <w:pPr>
        <w:ind w:firstLine="480" w:firstLineChars="200"/>
        <w:rPr>
          <w:rFonts w:hint="eastAsia" w:eastAsia="宋体"/>
          <w:lang w:val="en-US" w:eastAsia="zh-CN"/>
        </w:rPr>
      </w:pPr>
      <w:r>
        <w:rPr>
          <w:rFonts w:hint="eastAsia" w:eastAsia="宋体"/>
          <w:lang w:val="en-US" w:eastAsia="zh-CN"/>
        </w:rPr>
        <w:t>3）客户终端展示与设置：</w:t>
      </w:r>
    </w:p>
    <w:p>
      <w:pPr>
        <w:ind w:firstLine="480" w:firstLineChars="200"/>
        <w:rPr>
          <w:rFonts w:hint="eastAsia" w:eastAsia="宋体"/>
          <w:lang w:val="en-US" w:eastAsia="zh-CN"/>
        </w:rPr>
      </w:pPr>
      <w:r>
        <w:rPr>
          <w:rFonts w:hint="eastAsia" w:eastAsia="宋体"/>
          <w:lang w:val="en-US" w:eastAsia="zh-CN"/>
        </w:rPr>
        <w:t>(1)心情图：通过提供的请求得到想要的时间内（日，周，月）的数据，然后通过好看line控件展示出来。</w:t>
      </w:r>
    </w:p>
    <w:p>
      <w:pPr>
        <w:ind w:firstLine="480" w:firstLineChars="200"/>
        <w:rPr>
          <w:rFonts w:hint="eastAsia" w:eastAsia="宋体"/>
          <w:lang w:val="en-US" w:eastAsia="zh-CN"/>
        </w:rPr>
      </w:pPr>
      <w:r>
        <w:rPr>
          <w:rFonts w:hint="eastAsia" w:eastAsia="宋体"/>
          <w:lang w:val="en-US" w:eastAsia="zh-CN"/>
        </w:rPr>
        <w:t>(2)词云：主要是通过请求得到词云，词云内容和图形可由客户端设置。生成部分有服务端处理。</w:t>
      </w:r>
    </w:p>
    <w:p>
      <w:pPr>
        <w:ind w:firstLine="480" w:firstLineChars="200"/>
        <w:rPr>
          <w:rFonts w:hint="eastAsia" w:eastAsia="宋体"/>
          <w:lang w:val="en-US" w:eastAsia="zh-CN"/>
        </w:rPr>
      </w:pPr>
      <w:r>
        <w:rPr>
          <w:rFonts w:hint="eastAsia" w:eastAsia="宋体"/>
          <w:lang w:val="en-US" w:eastAsia="zh-CN"/>
        </w:rPr>
        <w:t>(3)智能推荐：请求得到未来可能会做的关键字，然后关联到相关内容展示给用户。</w:t>
      </w:r>
    </w:p>
    <w:p>
      <w:pPr>
        <w:ind w:firstLine="480" w:firstLineChars="200"/>
        <w:rPr>
          <w:rFonts w:hint="default" w:eastAsia="宋体"/>
          <w:lang w:val="en-US" w:eastAsia="zh-CN"/>
        </w:rPr>
      </w:pPr>
      <w:r>
        <w:rPr>
          <w:rFonts w:hint="eastAsia" w:eastAsia="宋体"/>
          <w:lang w:val="en-US" w:eastAsia="zh-CN"/>
        </w:rPr>
        <w:t>(4)今日总结：将得的所有数据进行合理的展示包括但不限于（词频分析数据，词性分析数据，最值数据）展现形式为向上滑动的页面，背景为柔和的图片。</w:t>
      </w:r>
    </w:p>
    <w:p>
      <w:pPr>
        <w:pStyle w:val="3"/>
        <w:rPr>
          <w:sz w:val="30"/>
          <w:szCs w:val="30"/>
        </w:rPr>
      </w:pPr>
      <w:bookmarkStart w:id="131" w:name="_Toc652"/>
      <w:r>
        <w:rPr>
          <w:sz w:val="30"/>
          <w:szCs w:val="30"/>
        </w:rPr>
        <w:t>3</w:t>
      </w:r>
      <w:r>
        <w:rPr>
          <w:rFonts w:hint="eastAsia"/>
          <w:sz w:val="30"/>
          <w:szCs w:val="30"/>
          <w:lang w:val="en-US" w:eastAsia="zh-CN"/>
        </w:rPr>
        <w:t>.2</w:t>
      </w:r>
      <w:r>
        <w:rPr>
          <w:rFonts w:hint="eastAsia"/>
          <w:sz w:val="30"/>
          <w:szCs w:val="30"/>
          <w:lang w:eastAsia="zh-CN"/>
        </w:rPr>
        <w:t xml:space="preserve"> 总体设计</w:t>
      </w:r>
      <w:bookmarkEnd w:id="131"/>
    </w:p>
    <w:p>
      <w:pPr>
        <w:pStyle w:val="4"/>
        <w:bidi w:val="0"/>
        <w:rPr>
          <w:rFonts w:hint="default"/>
          <w:sz w:val="28"/>
          <w:szCs w:val="28"/>
          <w:lang w:val="en-US" w:eastAsia="zh-CN"/>
        </w:rPr>
      </w:pPr>
      <w:bookmarkStart w:id="132" w:name="_Toc15856"/>
      <w:r>
        <w:rPr>
          <w:rFonts w:hint="eastAsia"/>
          <w:sz w:val="28"/>
          <w:szCs w:val="28"/>
          <w:lang w:val="en-US" w:eastAsia="zh-CN"/>
        </w:rPr>
        <w:t>3.2.1 感知层总体设计</w:t>
      </w:r>
      <w:bookmarkEnd w:id="132"/>
    </w:p>
    <w:p>
      <w:pPr>
        <w:ind w:firstLine="480" w:firstLineChars="200"/>
        <w:rPr>
          <w:rFonts w:hint="eastAsia" w:eastAsia="宋体"/>
          <w:lang w:val="en-US" w:eastAsia="zh-CN"/>
        </w:rPr>
      </w:pPr>
      <w:r>
        <w:rPr>
          <w:rFonts w:hint="eastAsia" w:eastAsia="宋体"/>
          <w:lang w:val="en-US" w:eastAsia="zh-CN"/>
        </w:rPr>
        <w:t>1）声音采集模块：</w:t>
      </w:r>
    </w:p>
    <w:p>
      <w:pPr>
        <w:ind w:firstLine="480" w:firstLineChars="200"/>
        <w:rPr>
          <w:rFonts w:hint="eastAsia" w:eastAsia="宋体"/>
          <w:lang w:val="en-US" w:eastAsia="zh-CN"/>
        </w:rPr>
      </w:pPr>
      <w:r>
        <w:rPr>
          <w:rFonts w:hint="eastAsia" w:eastAsia="宋体"/>
          <w:lang w:val="en-US" w:eastAsia="zh-CN"/>
        </w:rPr>
        <w:t>(1)声音采集：音频数据采集采用VS1053芯片。主控芯片通过SPI控制VS1053芯片，用七条线将主控芯片与VS1053相连。主要是控制VS1053的复位，接收VS1053目前是否能接受数据的状态，最重要的是进行音频数据的采集。</w:t>
      </w:r>
    </w:p>
    <w:p>
      <w:pPr>
        <w:ind w:firstLine="480" w:firstLineChars="200"/>
        <w:rPr>
          <w:rFonts w:hint="eastAsia" w:eastAsia="宋体"/>
          <w:lang w:val="en-US" w:eastAsia="zh-CN"/>
        </w:rPr>
      </w:pPr>
      <w:r>
        <w:rPr>
          <w:rFonts w:hint="eastAsia" w:eastAsia="宋体"/>
          <w:lang w:val="en-US" w:eastAsia="zh-CN"/>
        </w:rPr>
        <w:t>(2)声音存储：芯片采集到的数据都是 PCM（</w:t>
      </w:r>
      <w:r>
        <w:rPr>
          <w:rFonts w:eastAsia="宋体"/>
        </w:rPr>
        <w:t>Pulse Code Modulation</w:t>
      </w:r>
      <w:r>
        <w:rPr>
          <w:rFonts w:hint="eastAsia" w:eastAsia="宋体"/>
          <w:lang w:eastAsia="zh-CN"/>
        </w:rPr>
        <w:t>）</w:t>
      </w:r>
      <w:r>
        <w:rPr>
          <w:rFonts w:hint="eastAsia" w:eastAsia="宋体"/>
          <w:lang w:val="en-US" w:eastAsia="zh-CN"/>
        </w:rPr>
        <w:t>，这是最基本的WAVE文件格式，要实现录波，首先需要了解波形文件格式，在熟悉WAV文件格式的情况下，严格按照相应的格式分割块，创建了一个wav文件，本系统用8G存储卡保存，在文件名方面本系统用时间戳来命名文件，适合以后处理。</w:t>
      </w:r>
    </w:p>
    <w:p>
      <w:pPr>
        <w:ind w:firstLine="480" w:firstLineChars="200"/>
        <w:rPr>
          <w:rFonts w:hint="default" w:eastAsia="宋体"/>
          <w:lang w:val="en-US" w:eastAsia="zh-CN"/>
        </w:rPr>
      </w:pPr>
      <w:r>
        <w:rPr>
          <w:rFonts w:hint="eastAsia" w:eastAsia="宋体"/>
          <w:lang w:val="en-US" w:eastAsia="zh-CN"/>
        </w:rPr>
        <w:t>2）WIFI通信模块：</w:t>
      </w:r>
    </w:p>
    <w:p>
      <w:pPr>
        <w:ind w:firstLine="480" w:firstLineChars="200"/>
        <w:rPr>
          <w:rFonts w:hint="eastAsia" w:eastAsia="宋体"/>
          <w:lang w:val="en-US" w:eastAsia="zh-CN"/>
        </w:rPr>
      </w:pPr>
      <w:r>
        <w:rPr>
          <w:rFonts w:hint="eastAsia" w:eastAsia="宋体"/>
          <w:lang w:val="en-US" w:eastAsia="zh-CN"/>
        </w:rPr>
        <w:t>(1)通信模块：本系统采用的时ESP8266作为通信芯片， 模块ATK-ESP8266利用串口与主控芯片通信，需要实现指定WIFI的连接，指定IP和端口的连接，字符串的发送这三个主要功能。本设计采用UART3连接WiFi模块进行指令配置和无线通信，实现TCP的安全传输。</w:t>
      </w:r>
    </w:p>
    <w:p>
      <w:pPr>
        <w:ind w:firstLine="480" w:firstLineChars="200"/>
        <w:rPr>
          <w:rFonts w:hint="eastAsia" w:eastAsia="宋体"/>
          <w:lang w:val="en-US" w:eastAsia="zh-CN"/>
        </w:rPr>
      </w:pPr>
      <w:r>
        <w:rPr>
          <w:rFonts w:hint="eastAsia" w:eastAsia="宋体"/>
          <w:lang w:val="en-US" w:eastAsia="zh-CN"/>
        </w:rPr>
        <w:t>3）核心母板：</w:t>
      </w:r>
    </w:p>
    <w:p>
      <w:pPr>
        <w:ind w:firstLine="480" w:firstLineChars="200"/>
        <w:rPr>
          <w:rFonts w:hint="eastAsia" w:eastAsia="宋体"/>
          <w:lang w:val="en-US" w:eastAsia="zh-CN"/>
        </w:rPr>
      </w:pPr>
      <w:r>
        <w:rPr>
          <w:rFonts w:hint="eastAsia" w:eastAsia="宋体"/>
          <w:lang w:val="en-US" w:eastAsia="zh-CN"/>
        </w:rPr>
        <w:t>(1)整体策略：声音模块，通信模块，sd卡模块，串口模块等都以一片stm32f10 为核心，开始时进行各个模块的初始化，包括串口，屏幕，延时和中断等模块，然后这个芯片进入主循环，等待按键的按下，然后检测哪个按键被按下，根据按键的不同分别执行音频文件的录制和音频文件的上传两个功能。负责所有的计算和控制具体流程如图3.2所示。</w:t>
      </w: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2286000" cy="4709160"/>
            <wp:effectExtent l="0" t="0" r="0" b="0"/>
            <wp:docPr id="41"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2" descr="wps"/>
                    <pic:cNvPicPr>
                      <a:picLocks noChangeAspect="1"/>
                    </pic:cNvPicPr>
                  </pic:nvPicPr>
                  <pic:blipFill>
                    <a:blip r:embed="rId39"/>
                    <a:srcRect t="10648" b="6619"/>
                    <a:stretch>
                      <a:fillRect/>
                    </a:stretch>
                  </pic:blipFill>
                  <pic:spPr>
                    <a:xfrm>
                      <a:off x="0" y="0"/>
                      <a:ext cx="2286000" cy="4709160"/>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 3.2 核心母板控制流程图</w:t>
      </w:r>
    </w:p>
    <w:p>
      <w:pPr>
        <w:ind w:firstLine="480" w:firstLineChars="200"/>
        <w:rPr>
          <w:rFonts w:hint="eastAsia" w:eastAsia="宋体"/>
          <w:lang w:val="en-US" w:eastAsia="zh-CN"/>
        </w:rPr>
      </w:pPr>
    </w:p>
    <w:p>
      <w:pPr>
        <w:ind w:firstLine="480" w:firstLineChars="200"/>
        <w:rPr>
          <w:rFonts w:hint="eastAsia" w:eastAsia="宋体"/>
          <w:lang w:val="en-US" w:eastAsia="zh-CN"/>
        </w:rPr>
      </w:pPr>
      <w:r>
        <w:rPr>
          <w:rFonts w:hint="eastAsia" w:eastAsia="宋体"/>
          <w:lang w:val="en-US" w:eastAsia="zh-CN"/>
        </w:rPr>
        <w:t>(2)无线通信的建立：通过串口三和8266进行通信，利用at指令实现服务器的连接和状态检查，并把连接信息输出在显示屏上。</w:t>
      </w:r>
    </w:p>
    <w:p>
      <w:pPr>
        <w:ind w:firstLine="480" w:firstLineChars="200"/>
        <w:rPr>
          <w:rFonts w:hint="eastAsia" w:eastAsia="宋体"/>
          <w:lang w:val="en-US" w:eastAsia="zh-CN"/>
        </w:rPr>
      </w:pPr>
      <w:r>
        <w:rPr>
          <w:rFonts w:hint="eastAsia" w:eastAsia="宋体"/>
          <w:lang w:val="en-US" w:eastAsia="zh-CN"/>
        </w:rPr>
        <w:t>(3)进入主要循环：录音模块开始工作，不断记录语音信息并存入sd卡，生成与时间相关的wav文件用户可通过按钮来直接控制文件的上传，上传的起始时间又存储在一个单独文件里，这样就不会造成文件的反复传输同时芯片还在不断检测各个模块的工作状态，如有问题及时自动处理并显示问题。</w:t>
      </w:r>
    </w:p>
    <w:p>
      <w:pPr>
        <w:pStyle w:val="4"/>
        <w:bidi w:val="0"/>
        <w:rPr>
          <w:rFonts w:hint="default"/>
          <w:sz w:val="28"/>
          <w:szCs w:val="28"/>
          <w:lang w:val="en-US" w:eastAsia="zh-CN"/>
        </w:rPr>
      </w:pPr>
      <w:bookmarkStart w:id="133" w:name="_Toc7550"/>
      <w:r>
        <w:rPr>
          <w:rFonts w:hint="eastAsia"/>
          <w:sz w:val="28"/>
          <w:szCs w:val="28"/>
          <w:lang w:val="en-US" w:eastAsia="zh-CN"/>
        </w:rPr>
        <w:t>3.2.2 服务端总体设计</w:t>
      </w:r>
      <w:bookmarkEnd w:id="133"/>
    </w:p>
    <w:p>
      <w:pPr>
        <w:ind w:firstLine="480" w:firstLineChars="200"/>
        <w:jc w:val="left"/>
        <w:rPr>
          <w:rFonts w:hint="eastAsia" w:cs="Times New Roman"/>
          <w:lang w:val="en-US" w:eastAsia="zh-CN"/>
        </w:rPr>
      </w:pPr>
      <w:r>
        <w:rPr>
          <w:rFonts w:cs="Times New Roman"/>
        </w:rPr>
        <w:t>根据</w:t>
      </w:r>
      <w:r>
        <w:rPr>
          <w:rFonts w:hint="eastAsia" w:cs="Times New Roman"/>
          <w:lang w:val="en-US" w:eastAsia="zh-CN"/>
        </w:rPr>
        <w:t>所分析的需求</w:t>
      </w:r>
      <w:r>
        <w:rPr>
          <w:rFonts w:cs="Times New Roman"/>
        </w:rPr>
        <w:t>，</w:t>
      </w:r>
      <w:r>
        <w:rPr>
          <w:rFonts w:hint="eastAsia" w:cs="Times New Roman"/>
          <w:lang w:val="en-US" w:eastAsia="zh-CN"/>
        </w:rPr>
        <w:t>单片机一直进行音频的采集，当需要上传数据时直接和服务端通过WIFI无线通信，此时服务端一直监听来自单片机或者客户端的请求，同时也另有线程执行关键词提取，智能捕捉，并按照本系统的应用协议进行通信。</w:t>
      </w:r>
    </w:p>
    <w:p>
      <w:pPr>
        <w:ind w:firstLine="480" w:firstLineChars="200"/>
        <w:jc w:val="left"/>
        <w:rPr>
          <w:rFonts w:hint="eastAsia" w:eastAsia="宋体" w:cs="Times New Roman"/>
          <w:lang w:val="en-US" w:eastAsia="zh-CN"/>
        </w:rPr>
      </w:pPr>
      <w:r>
        <w:rPr>
          <w:rFonts w:hint="eastAsia" w:eastAsia="宋体" w:cs="Times New Roman"/>
        </w:rPr>
        <w:t>大体结构都是，先发json字符串的命令码，然后再发具体的通信内容</w:t>
      </w:r>
      <w:r>
        <w:rPr>
          <w:rFonts w:hint="eastAsia" w:eastAsia="宋体" w:cs="Times New Roman"/>
          <w:lang w:eastAsia="zh-CN"/>
        </w:rPr>
        <w:t>，</w:t>
      </w:r>
      <w:r>
        <w:rPr>
          <w:rFonts w:hint="eastAsia" w:eastAsia="宋体" w:cs="Times New Roman"/>
        </w:rPr>
        <w:t>字段及说明</w:t>
      </w:r>
      <w:r>
        <w:rPr>
          <w:rFonts w:hint="eastAsia" w:eastAsia="宋体" w:cs="Times New Roman"/>
          <w:lang w:val="en-US" w:eastAsia="zh-CN"/>
        </w:rPr>
        <w:t>如图3.3所示。</w:t>
      </w:r>
    </w:p>
    <w:p>
      <w:pPr>
        <w:jc w:val="left"/>
        <w:rPr>
          <w:rFonts w:hint="default" w:eastAsia="宋体" w:cs="Times New Roman"/>
          <w:lang w:val="en-US" w:eastAsia="zh-CN"/>
        </w:rPr>
      </w:pPr>
    </w:p>
    <w:p>
      <w:pPr>
        <w:jc w:val="both"/>
        <w:rPr>
          <w:rFonts w:hint="eastAsia" w:eastAsia="宋体" w:cs="Times New Roman"/>
          <w:lang w:val="en-US" w:eastAsia="zh-CN"/>
        </w:rPr>
      </w:pPr>
      <w:r>
        <w:drawing>
          <wp:inline distT="0" distB="0" distL="114300" distR="114300">
            <wp:extent cx="5395595" cy="2099945"/>
            <wp:effectExtent l="0" t="0" r="14605" b="3175"/>
            <wp:docPr id="4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4"/>
                    <pic:cNvPicPr>
                      <a:picLocks noChangeAspect="1"/>
                    </pic:cNvPicPr>
                  </pic:nvPicPr>
                  <pic:blipFill>
                    <a:blip r:embed="rId40"/>
                    <a:stretch>
                      <a:fillRect/>
                    </a:stretch>
                  </pic:blipFill>
                  <pic:spPr>
                    <a:xfrm>
                      <a:off x="0" y="0"/>
                      <a:ext cx="5395595" cy="209994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3.3 通信帧协议图</w:t>
      </w:r>
    </w:p>
    <w:p>
      <w:pPr>
        <w:jc w:val="center"/>
        <w:rPr>
          <w:rFonts w:hint="default" w:eastAsia="宋体" w:cs="Times New Roman"/>
          <w:sz w:val="21"/>
          <w:szCs w:val="21"/>
          <w:lang w:val="en-US" w:eastAsia="zh-CN"/>
        </w:rPr>
      </w:pPr>
    </w:p>
    <w:p>
      <w:pPr>
        <w:ind w:firstLine="480" w:firstLineChars="200"/>
        <w:jc w:val="left"/>
        <w:rPr>
          <w:rFonts w:hint="eastAsia" w:eastAsia="宋体"/>
          <w:lang w:val="en-US" w:eastAsia="zh-CN"/>
        </w:rPr>
      </w:pPr>
      <w:r>
        <w:rPr>
          <w:rFonts w:hint="eastAsia" w:eastAsia="宋体" w:cs="Times New Roman"/>
          <w:lang w:val="en-US" w:eastAsia="zh-CN"/>
        </w:rPr>
        <w:t>具体应用层协议如下：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r>
        <w:rPr>
          <w:rFonts w:hint="eastAsia" w:eastAsia="宋体"/>
          <w:lang w:val="en-US" w:eastAsia="zh-CN"/>
        </w:rPr>
        <w:t>。</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rPr>
          <w:rFonts w:hint="default" w:eastAsia="宋体"/>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pStyle w:val="4"/>
        <w:bidi w:val="0"/>
        <w:rPr>
          <w:rFonts w:hint="default"/>
          <w:lang w:val="en-US" w:eastAsia="zh-CN"/>
        </w:rPr>
      </w:pPr>
      <w:bookmarkStart w:id="134" w:name="_Toc4050"/>
      <w:r>
        <w:rPr>
          <w:rFonts w:hint="eastAsia"/>
          <w:lang w:val="en-US" w:eastAsia="zh-CN"/>
        </w:rPr>
        <w:t>3.2.3 客户端总体设计</w:t>
      </w:r>
      <w:bookmarkEnd w:id="134"/>
    </w:p>
    <w:p>
      <w:pPr>
        <w:ind w:firstLine="480" w:firstLineChars="200"/>
        <w:jc w:val="left"/>
        <w:rPr>
          <w:rFonts w:hint="eastAsia" w:eastAsia="宋体" w:cs="Times New Roman"/>
          <w:lang w:val="en-US" w:eastAsia="zh-CN"/>
        </w:rPr>
      </w:pPr>
      <w:r>
        <w:rPr>
          <w:rFonts w:hint="eastAsia" w:eastAsia="宋体" w:cs="Times New Roman"/>
          <w:lang w:val="en-US" w:eastAsia="zh-CN"/>
        </w:rPr>
        <w:t>客户端分为四大界面对数据进行展示。具体如下:</w:t>
      </w:r>
    </w:p>
    <w:p>
      <w:pPr>
        <w:ind w:firstLine="480" w:firstLineChars="200"/>
        <w:jc w:val="left"/>
        <w:rPr>
          <w:rFonts w:hint="eastAsia" w:eastAsia="宋体" w:cs="Times New Roman"/>
          <w:lang w:val="en-US" w:eastAsia="zh-CN"/>
        </w:rPr>
      </w:pPr>
      <w:r>
        <w:rPr>
          <w:rFonts w:hint="eastAsia" w:eastAsia="宋体" w:cs="Times New Roman"/>
          <w:lang w:val="en-US" w:eastAsia="zh-CN"/>
        </w:rPr>
        <w:t>四大界面：</w:t>
      </w:r>
    </w:p>
    <w:p>
      <w:pPr>
        <w:ind w:firstLine="480" w:firstLineChars="200"/>
        <w:rPr>
          <w:rFonts w:hint="eastAsia" w:eastAsia="宋体"/>
          <w:lang w:val="en-US" w:eastAsia="zh-CN"/>
        </w:rPr>
      </w:pPr>
      <w:r>
        <w:rPr>
          <w:rFonts w:hint="eastAsia" w:eastAsia="宋体"/>
          <w:lang w:val="en-US" w:eastAsia="zh-CN"/>
        </w:rPr>
        <w:t xml:space="preserve">1）心情图表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(1)线尽量平滑连续柔和</w:t>
      </w:r>
    </w:p>
    <w:p>
      <w:pPr>
        <w:ind w:firstLine="480" w:firstLineChars="200"/>
        <w:rPr>
          <w:rFonts w:hint="eastAsia" w:eastAsia="宋体"/>
          <w:lang w:val="en-US" w:eastAsia="zh-CN"/>
        </w:rPr>
      </w:pPr>
      <w:r>
        <w:rPr>
          <w:rFonts w:hint="eastAsia" w:eastAsia="宋体"/>
          <w:lang w:val="en-US" w:eastAsia="zh-CN"/>
        </w:rPr>
        <w:t>(2)能够用图标显示这段时间的平均心情</w:t>
      </w:r>
    </w:p>
    <w:p>
      <w:pPr>
        <w:ind w:firstLine="480" w:firstLineChars="200"/>
        <w:rPr>
          <w:rFonts w:hint="eastAsia" w:eastAsia="宋体"/>
          <w:lang w:val="en-US" w:eastAsia="zh-CN"/>
        </w:rPr>
      </w:pPr>
      <w:r>
        <w:rPr>
          <w:rFonts w:hint="eastAsia" w:eastAsia="宋体"/>
          <w:lang w:val="en-US" w:eastAsia="zh-CN"/>
        </w:rPr>
        <w:t>(3)提供选项可以查看（日，周，月）视图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 xml:space="preserve">2）词云 </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(1)提供选项可以查看（日，周，月）视图 （利用下拉菜单切换）</w:t>
      </w:r>
    </w:p>
    <w:p>
      <w:pPr>
        <w:ind w:firstLine="480" w:firstLineChars="200"/>
        <w:rPr>
          <w:rFonts w:hint="eastAsia" w:eastAsia="宋体"/>
          <w:lang w:val="en-US" w:eastAsia="zh-CN"/>
        </w:rPr>
      </w:pPr>
      <w:r>
        <w:rPr>
          <w:rFonts w:hint="eastAsia" w:eastAsia="宋体"/>
          <w:lang w:val="en-US" w:eastAsia="zh-CN"/>
        </w:rPr>
        <w:t>(2)最好能让词云的形状和当时心情挂钩</w:t>
      </w:r>
    </w:p>
    <w:p>
      <w:pPr>
        <w:ind w:firstLine="480" w:firstLineChars="200"/>
        <w:rPr>
          <w:rFonts w:hint="eastAsia" w:eastAsia="宋体"/>
          <w:lang w:val="en-US" w:eastAsia="zh-CN"/>
        </w:rPr>
      </w:pPr>
      <w:r>
        <w:rPr>
          <w:rFonts w:hint="eastAsia" w:eastAsia="宋体"/>
          <w:lang w:val="en-US" w:eastAsia="zh-CN"/>
        </w:rPr>
        <w:t>3）智能推荐</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eastAsia" w:eastAsia="宋体"/>
          <w:lang w:val="en-US" w:eastAsia="zh-CN"/>
        </w:rPr>
      </w:pPr>
      <w:r>
        <w:rPr>
          <w:rFonts w:hint="eastAsia" w:eastAsia="宋体"/>
          <w:lang w:val="en-US" w:eastAsia="zh-CN"/>
        </w:rPr>
        <w:t>(1)根据待做的事情关键字进行联想推荐</w:t>
      </w:r>
    </w:p>
    <w:p>
      <w:pPr>
        <w:ind w:firstLine="480" w:firstLineChars="200"/>
        <w:rPr>
          <w:rFonts w:hint="eastAsia" w:eastAsia="宋体"/>
          <w:lang w:val="en-US" w:eastAsia="zh-CN"/>
        </w:rPr>
      </w:pPr>
      <w:r>
        <w:rPr>
          <w:rFonts w:hint="eastAsia" w:eastAsia="宋体"/>
          <w:lang w:val="en-US" w:eastAsia="zh-CN"/>
        </w:rPr>
        <w:t>(2)最好还能提供网址，比如购物网，百科之类的</w:t>
      </w:r>
    </w:p>
    <w:p>
      <w:pPr>
        <w:ind w:firstLine="480" w:firstLineChars="200"/>
        <w:rPr>
          <w:rFonts w:hint="eastAsia" w:eastAsia="宋体"/>
          <w:lang w:val="en-US" w:eastAsia="zh-CN"/>
        </w:rPr>
      </w:pPr>
      <w:r>
        <w:rPr>
          <w:rFonts w:hint="eastAsia" w:eastAsia="宋体"/>
          <w:lang w:val="en-US" w:eastAsia="zh-CN"/>
        </w:rPr>
        <w:t>(3)用户黑名单，用户可以左划选择这条消息的准确性进行反馈，然后更新推荐策略。</w:t>
      </w:r>
    </w:p>
    <w:p>
      <w:pPr>
        <w:ind w:firstLine="480" w:firstLineChars="200"/>
        <w:rPr>
          <w:rFonts w:hint="eastAsia" w:eastAsia="宋体"/>
          <w:lang w:val="en-US" w:eastAsia="zh-CN"/>
        </w:rPr>
      </w:pPr>
      <w:r>
        <w:rPr>
          <w:rFonts w:hint="eastAsia" w:eastAsia="宋体"/>
          <w:lang w:val="en-US" w:eastAsia="zh-CN"/>
        </w:rPr>
        <w:t>4）今日总结</w:t>
      </w:r>
    </w:p>
    <w:p>
      <w:pPr>
        <w:ind w:firstLine="480" w:firstLineChars="200"/>
        <w:rPr>
          <w:rFonts w:hint="eastAsia" w:eastAsia="宋体"/>
          <w:lang w:val="en-US" w:eastAsia="zh-CN"/>
        </w:rPr>
      </w:pPr>
      <w:r>
        <w:rPr>
          <w:rFonts w:hint="eastAsia" w:eastAsia="宋体"/>
          <w:lang w:val="en-US" w:eastAsia="zh-CN"/>
        </w:rPr>
        <w:t>要求：</w:t>
      </w:r>
    </w:p>
    <w:p>
      <w:pPr>
        <w:ind w:firstLine="480" w:firstLineChars="200"/>
        <w:rPr>
          <w:rFonts w:hint="default" w:eastAsia="宋体"/>
          <w:lang w:val="en-US" w:eastAsia="zh-CN"/>
        </w:rPr>
      </w:pPr>
      <w:r>
        <w:rPr>
          <w:rFonts w:hint="eastAsia" w:eastAsia="宋体"/>
          <w:lang w:val="en-US" w:eastAsia="zh-CN"/>
        </w:rPr>
        <w:t>(1)对所有的词语进行统计，输出各种图表（比如词性的统计饼状图  词汇量）输出像哪些软件的年度报告（最多的词汇，最密集的时段，最沉默的时段）根据位置数据（获取本机的定位看使用者轨迹推荐 运动之类的话术）输出相应的文字用图片配文字并采用优美的下滑效果。</w:t>
      </w:r>
    </w:p>
    <w:p>
      <w:pPr>
        <w:pStyle w:val="3"/>
        <w:rPr>
          <w:rFonts w:hint="eastAsia"/>
          <w:sz w:val="30"/>
          <w:szCs w:val="30"/>
          <w:lang w:eastAsia="zh-CN"/>
        </w:rPr>
      </w:pPr>
      <w:bookmarkStart w:id="135" w:name="_Toc29520"/>
      <w:r>
        <w:rPr>
          <w:sz w:val="30"/>
          <w:szCs w:val="30"/>
        </w:rPr>
        <w:t>3</w:t>
      </w:r>
      <w:r>
        <w:rPr>
          <w:rFonts w:hint="eastAsia"/>
          <w:sz w:val="30"/>
          <w:szCs w:val="30"/>
          <w:lang w:val="en-US" w:eastAsia="zh-CN"/>
        </w:rPr>
        <w:t>.3</w:t>
      </w:r>
      <w:r>
        <w:rPr>
          <w:rFonts w:hint="eastAsia"/>
          <w:sz w:val="30"/>
          <w:szCs w:val="30"/>
          <w:lang w:eastAsia="zh-CN"/>
        </w:rPr>
        <w:t xml:space="preserve"> </w:t>
      </w:r>
      <w:r>
        <w:rPr>
          <w:sz w:val="30"/>
          <w:szCs w:val="30"/>
        </w:rPr>
        <w:t>本章小结</w:t>
      </w:r>
      <w:bookmarkEnd w:id="135"/>
    </w:p>
    <w:p>
      <w:pPr>
        <w:ind w:firstLine="472"/>
        <w:rPr>
          <w:rFonts w:hint="eastAsia" w:eastAsia="宋体" w:cs="Times New Roman"/>
          <w:lang w:eastAsia="zh-CN"/>
        </w:rPr>
        <w:sectPr>
          <w:headerReference r:id="rId28" w:type="default"/>
          <w:endnotePr>
            <w:numFmt w:val="decimal"/>
          </w:endnotePr>
          <w:pgSz w:w="11906" w:h="16838"/>
          <w:pgMar w:top="1701" w:right="1418" w:bottom="1418" w:left="1418" w:header="907" w:footer="851" w:gutter="567"/>
          <w:cols w:space="720" w:num="1"/>
          <w:docGrid w:linePitch="403" w:charSpace="-819"/>
        </w:sectPr>
      </w:pPr>
      <w:r>
        <w:rPr>
          <w:rFonts w:cs="Times New Roman"/>
        </w:rPr>
        <w:t>本章首先说明了</w:t>
      </w:r>
      <w:r>
        <w:rPr>
          <w:rFonts w:eastAsia="宋体" w:cs="Times New Roman"/>
        </w:rPr>
        <w:t>基于智能语音识别与分析的情绪管理系统</w:t>
      </w:r>
      <w:r>
        <w:rPr>
          <w:rFonts w:hint="eastAsia" w:eastAsia="宋体" w:cs="Times New Roman"/>
        </w:rPr>
        <w:t>的</w:t>
      </w:r>
      <w:r>
        <w:rPr>
          <w:rFonts w:hint="eastAsia" w:cs="Times New Roman"/>
        </w:rPr>
        <w:t>功能需求，将</w:t>
      </w:r>
      <w:r>
        <w:rPr>
          <w:rFonts w:hint="eastAsia" w:cs="Times New Roman"/>
          <w:lang w:val="en-US" w:eastAsia="zh-CN"/>
        </w:rPr>
        <w:t>感知层，服务端，客户端</w:t>
      </w:r>
      <w:r>
        <w:rPr>
          <w:rFonts w:hint="eastAsia" w:cs="Times New Roman"/>
        </w:rPr>
        <w:t>分别的作用进行解释说明，此后</w:t>
      </w:r>
      <w:r>
        <w:rPr>
          <w:rFonts w:hint="eastAsia" w:cs="Times New Roman"/>
          <w:lang w:val="en-US" w:eastAsia="zh-CN"/>
        </w:rPr>
        <w:t>详细的列举了通信的应用层协议，</w:t>
      </w:r>
      <w:r>
        <w:rPr>
          <w:rFonts w:hint="eastAsia" w:cs="Times New Roman"/>
        </w:rPr>
        <w:t>最</w:t>
      </w:r>
      <w:r>
        <w:rPr>
          <w:rFonts w:hint="eastAsia" w:cs="Times New Roman"/>
          <w:lang w:val="en-US" w:eastAsia="zh-CN"/>
        </w:rPr>
        <w:t>完成对</w:t>
      </w:r>
      <w:r>
        <w:rPr>
          <w:rFonts w:hint="eastAsia" w:cs="Times New Roman"/>
        </w:rPr>
        <w:t>系统</w:t>
      </w:r>
      <w:r>
        <w:rPr>
          <w:rFonts w:hint="eastAsia" w:cs="Times New Roman"/>
          <w:lang w:val="en-US" w:eastAsia="zh-CN"/>
        </w:rPr>
        <w:t>的</w:t>
      </w:r>
      <w:r>
        <w:rPr>
          <w:rFonts w:hint="eastAsia" w:cs="Times New Roman"/>
        </w:rPr>
        <w:t>总体设计</w:t>
      </w:r>
      <w:r>
        <w:rPr>
          <w:rFonts w:hint="eastAsia" w:cs="Times New Roman"/>
          <w:lang w:eastAsia="zh-CN"/>
        </w:rPr>
        <w:t>。</w:t>
      </w:r>
    </w:p>
    <w:p>
      <w:pPr>
        <w:pStyle w:val="2"/>
        <w:tabs>
          <w:tab w:val="center" w:pos="4251"/>
        </w:tabs>
        <w:jc w:val="both"/>
        <w:rPr>
          <w:rFonts w:hint="eastAsia"/>
          <w:sz w:val="32"/>
          <w:szCs w:val="32"/>
        </w:rPr>
      </w:pPr>
      <w:r>
        <w:rPr>
          <w:sz w:val="32"/>
          <w:szCs w:val="32"/>
        </w:rPr>
        <w:tab/>
      </w:r>
      <w:bookmarkStart w:id="136" w:name="_Toc4376"/>
      <w:r>
        <w:rPr>
          <w:sz w:val="32"/>
          <w:szCs w:val="32"/>
        </w:rPr>
        <w:t>第4章</w:t>
      </w:r>
      <w:r>
        <w:rPr>
          <w:rFonts w:hint="eastAsia"/>
          <w:sz w:val="32"/>
          <w:szCs w:val="32"/>
        </w:rPr>
        <w:t xml:space="preserve"> 硬件设计</w:t>
      </w:r>
      <w:bookmarkEnd w:id="136"/>
    </w:p>
    <w:p>
      <w:pPr>
        <w:bidi w:val="0"/>
        <w:ind w:firstLine="420" w:firstLineChars="0"/>
        <w:rPr>
          <w:rFonts w:hint="default"/>
          <w:lang w:val="en-US" w:eastAsia="zh-CN"/>
        </w:rPr>
      </w:pPr>
      <w:r>
        <w:rPr>
          <w:rFonts w:hint="eastAsia"/>
          <w:lang w:val="en-US" w:eastAsia="zh-CN"/>
        </w:rPr>
        <w:t>在确定整体设计和各个功能的需求之后，需要进行下一步的硬件设计和搭建，分别设计各个功能模块的电路原理图，分别为核心电路设计，音频采集电路，无线通信电路等电路的设计。完成硬件搭建才能进行软件开发，功能的实现。</w:t>
      </w:r>
    </w:p>
    <w:p>
      <w:pPr>
        <w:pStyle w:val="3"/>
        <w:keepNext w:val="0"/>
        <w:keepLines w:val="0"/>
        <w:rPr>
          <w:sz w:val="30"/>
          <w:szCs w:val="30"/>
        </w:rPr>
      </w:pPr>
      <w:bookmarkStart w:id="137" w:name="_Toc14315"/>
      <w:r>
        <w:rPr>
          <w:sz w:val="30"/>
          <w:szCs w:val="30"/>
        </w:rPr>
        <w:t>4</w:t>
      </w:r>
      <w:r>
        <w:rPr>
          <w:rFonts w:hint="eastAsia"/>
          <w:sz w:val="30"/>
          <w:szCs w:val="30"/>
          <w:lang w:val="en-US" w:eastAsia="zh-CN"/>
        </w:rPr>
        <w:t>.</w:t>
      </w:r>
      <w:r>
        <w:rPr>
          <w:sz w:val="30"/>
          <w:szCs w:val="30"/>
        </w:rPr>
        <w:t>1</w:t>
      </w:r>
      <w:r>
        <w:rPr>
          <w:rFonts w:hint="eastAsia"/>
          <w:sz w:val="30"/>
          <w:szCs w:val="30"/>
          <w:lang w:eastAsia="zh-CN"/>
        </w:rPr>
        <w:t xml:space="preserve"> </w:t>
      </w:r>
      <w:r>
        <w:rPr>
          <w:rFonts w:hint="eastAsia"/>
          <w:sz w:val="30"/>
          <w:szCs w:val="30"/>
        </w:rPr>
        <w:t>核心电路设计</w:t>
      </w:r>
      <w:bookmarkEnd w:id="111"/>
      <w:bookmarkEnd w:id="112"/>
      <w:bookmarkEnd w:id="113"/>
      <w:bookmarkEnd w:id="114"/>
      <w:bookmarkEnd w:id="115"/>
      <w:bookmarkEnd w:id="116"/>
      <w:bookmarkEnd w:id="117"/>
      <w:bookmarkEnd w:id="118"/>
      <w:bookmarkEnd w:id="119"/>
      <w:bookmarkEnd w:id="137"/>
    </w:p>
    <w:p>
      <w:pPr>
        <w:pStyle w:val="4"/>
        <w:keepNext w:val="0"/>
        <w:keepLines w:val="0"/>
        <w:spacing w:before="120" w:after="120"/>
        <w:rPr>
          <w:rFonts w:hint="default" w:eastAsia="黑体"/>
          <w:sz w:val="28"/>
          <w:szCs w:val="28"/>
          <w:lang w:val="en-US" w:eastAsia="zh-CN"/>
        </w:rPr>
      </w:pPr>
      <w:bookmarkStart w:id="138" w:name="_Toc30751"/>
      <w:bookmarkStart w:id="139" w:name="_Toc410209590"/>
      <w:bookmarkStart w:id="140" w:name="_Toc410214080"/>
      <w:bookmarkStart w:id="141" w:name="_Toc410211496"/>
      <w:bookmarkStart w:id="142" w:name="_Toc410210581"/>
      <w:bookmarkStart w:id="143" w:name="_Toc410227387"/>
      <w:bookmarkStart w:id="144" w:name="_Toc410218076"/>
      <w:bookmarkStart w:id="145" w:name="_Toc410226960"/>
      <w:bookmarkStart w:id="146" w:name="_Toc410226514"/>
      <w:bookmarkStart w:id="147" w:name="_Toc410207958"/>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1</w:t>
      </w:r>
      <w:r>
        <w:rPr>
          <w:rFonts w:hint="eastAsia"/>
          <w:sz w:val="28"/>
          <w:szCs w:val="28"/>
          <w:lang w:eastAsia="zh-CN"/>
        </w:rPr>
        <w:t xml:space="preserve"> </w:t>
      </w:r>
      <w:r>
        <w:rPr>
          <w:rFonts w:hint="eastAsia"/>
          <w:sz w:val="28"/>
          <w:szCs w:val="28"/>
          <w:lang w:val="en-US" w:eastAsia="zh-CN"/>
        </w:rPr>
        <w:t>主控芯片电路设计</w:t>
      </w:r>
      <w:bookmarkEnd w:id="138"/>
    </w:p>
    <w:p>
      <w:pPr>
        <w:ind w:firstLine="480" w:firstLineChars="200"/>
        <w:rPr>
          <w:rFonts w:hint="eastAsia" w:eastAsia="宋体" w:cs="Times New Roman"/>
          <w:lang w:eastAsia="zh-CN"/>
        </w:rPr>
      </w:pPr>
      <w:r>
        <w:rPr>
          <w:rFonts w:cs="Times New Roman"/>
        </w:rPr>
        <w:t>本设计所采用的芯片</w:t>
      </w:r>
      <w:r>
        <w:rPr>
          <w:rFonts w:hint="eastAsia" w:eastAsia="宋体" w:cs="Times New Roman"/>
        </w:rPr>
        <w:t>STM32F103</w:t>
      </w:r>
      <w:r>
        <w:rPr>
          <w:rFonts w:hint="eastAsia" w:eastAsia="宋体" w:cs="Times New Roman"/>
          <w:lang w:val="en-US" w:eastAsia="zh-CN"/>
        </w:rPr>
        <w:t>ZE</w:t>
      </w:r>
      <w:r>
        <w:rPr>
          <w:rFonts w:hint="eastAsia" w:eastAsia="宋体" w:cs="Times New Roman"/>
        </w:rPr>
        <w:t>T6</w:t>
      </w:r>
      <w:r>
        <w:rPr>
          <w:rFonts w:hint="eastAsia" w:eastAsia="宋体" w:cs="Times New Roman"/>
          <w:lang w:eastAsia="zh-CN"/>
        </w:rPr>
        <w:t>，</w:t>
      </w:r>
      <w:r>
        <w:rPr>
          <w:rFonts w:hint="eastAsia" w:eastAsia="宋体" w:cs="Times New Roman"/>
          <w:lang w:val="en-US" w:eastAsia="zh-CN"/>
        </w:rPr>
        <w:t>所需要用到有：USART3串口用于通信模块，SPI接口用于控制VS1053芯片采集音频数据</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_Ref5639 \r \h </w:instrText>
      </w:r>
      <w:r>
        <w:rPr>
          <w:rFonts w:hint="eastAsia" w:eastAsia="宋体"/>
          <w:vertAlign w:val="superscript"/>
          <w:lang w:val="en-US" w:eastAsia="zh-CN"/>
        </w:rPr>
        <w:fldChar w:fldCharType="separate"/>
      </w:r>
      <w:r>
        <w:rPr>
          <w:rFonts w:hint="eastAsia" w:eastAsia="宋体"/>
          <w:vertAlign w:val="superscript"/>
          <w:lang w:val="en-US" w:eastAsia="zh-CN"/>
        </w:rPr>
        <w:t>[22]</w:t>
      </w:r>
      <w:r>
        <w:rPr>
          <w:rFonts w:hint="eastAsia" w:eastAsia="宋体"/>
          <w:vertAlign w:val="superscript"/>
          <w:lang w:val="en-US" w:eastAsia="zh-CN"/>
        </w:rPr>
        <w:fldChar w:fldCharType="end"/>
      </w:r>
      <w:r>
        <w:rPr>
          <w:rFonts w:hint="eastAsia" w:eastAsia="宋体" w:cs="Times New Roman"/>
          <w:lang w:val="en-US" w:eastAsia="zh-CN"/>
        </w:rPr>
        <w:t>，用于存储音频文件的SD外部存储接口，LCD显示接口，按键控制接口等</w:t>
      </w:r>
      <w:r>
        <w:rPr>
          <w:rFonts w:hint="eastAsia" w:eastAsia="宋体" w:cs="Times New Roman"/>
          <w:lang w:eastAsia="zh-CN"/>
        </w:rPr>
        <w:t>。</w:t>
      </w:r>
    </w:p>
    <w:p>
      <w:pPr>
        <w:ind w:firstLine="480" w:firstLineChars="200"/>
        <w:rPr>
          <w:rFonts w:cs="Times New Roman"/>
        </w:rPr>
      </w:pPr>
      <w:r>
        <w:rPr>
          <w:rFonts w:cs="Times New Roman"/>
        </w:rPr>
        <w:t>本设计所使用的</w:t>
      </w:r>
      <w:r>
        <w:rPr>
          <w:rFonts w:hint="eastAsia" w:cs="Times New Roman"/>
        </w:rPr>
        <w:t>单片机</w:t>
      </w:r>
      <w:r>
        <w:rPr>
          <w:rFonts w:cs="Times New Roman"/>
        </w:rPr>
        <w:t>原理图如图4</w:t>
      </w:r>
      <w:r>
        <w:rPr>
          <w:rFonts w:hint="eastAsia" w:cs="Times New Roman"/>
          <w:lang w:val="en-US" w:eastAsia="zh-CN"/>
        </w:rPr>
        <w:t>.</w:t>
      </w:r>
      <w:r>
        <w:rPr>
          <w:rFonts w:cs="Times New Roman"/>
        </w:rPr>
        <w:t>1所示。</w:t>
      </w:r>
    </w:p>
    <w:p>
      <w:pPr>
        <w:ind w:firstLine="480" w:firstLineChars="200"/>
        <w:rPr>
          <w:rFonts w:hint="eastAsia" w:cs="Times New Roman"/>
        </w:rPr>
      </w:pPr>
    </w:p>
    <w:p>
      <w:pPr>
        <w:spacing w:line="240" w:lineRule="auto"/>
        <w:jc w:val="center"/>
        <w:rPr>
          <w:rFonts w:hint="eastAsia"/>
        </w:rPr>
      </w:pPr>
      <w:r>
        <w:drawing>
          <wp:inline distT="0" distB="0" distL="114300" distR="114300">
            <wp:extent cx="3757930" cy="4197985"/>
            <wp:effectExtent l="0" t="0" r="6350" b="8255"/>
            <wp:docPr id="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6"/>
                    <pic:cNvPicPr>
                      <a:picLocks noChangeAspect="1"/>
                    </pic:cNvPicPr>
                  </pic:nvPicPr>
                  <pic:blipFill>
                    <a:blip r:embed="rId41"/>
                    <a:stretch>
                      <a:fillRect/>
                    </a:stretch>
                  </pic:blipFill>
                  <pic:spPr>
                    <a:xfrm>
                      <a:off x="0" y="0"/>
                      <a:ext cx="3757930" cy="419798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 xml:space="preserve">图4.1 STM32F103ZET6部分原理图 </w:t>
      </w:r>
    </w:p>
    <w:p>
      <w:pPr>
        <w:rPr>
          <w:rFonts w:hint="eastAsia" w:cs="Times New Roman"/>
          <w:color w:val="000000"/>
          <w:szCs w:val="20"/>
        </w:rPr>
      </w:pPr>
    </w:p>
    <w:p>
      <w:pPr>
        <w:pStyle w:val="4"/>
        <w:keepNext w:val="0"/>
        <w:keepLines w:val="0"/>
        <w:spacing w:before="120" w:after="120"/>
        <w:rPr>
          <w:rFonts w:hint="default"/>
          <w:sz w:val="28"/>
          <w:szCs w:val="28"/>
          <w:lang w:val="en-US" w:eastAsia="zh-CN"/>
        </w:rPr>
      </w:pPr>
      <w:bookmarkStart w:id="148" w:name="_Toc14827"/>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2</w:t>
      </w:r>
      <w:r>
        <w:rPr>
          <w:rFonts w:hint="eastAsia"/>
          <w:sz w:val="28"/>
          <w:szCs w:val="28"/>
          <w:lang w:eastAsia="zh-CN"/>
        </w:rPr>
        <w:t xml:space="preserve"> </w:t>
      </w:r>
      <w:r>
        <w:rPr>
          <w:rFonts w:hint="eastAsia"/>
          <w:sz w:val="28"/>
          <w:szCs w:val="28"/>
          <w:lang w:val="en-US" w:eastAsia="zh-CN"/>
        </w:rPr>
        <w:t>LCD电路设计</w:t>
      </w:r>
      <w:bookmarkEnd w:id="148"/>
    </w:p>
    <w:p>
      <w:pPr>
        <w:ind w:firstLine="480" w:firstLineChars="200"/>
        <w:rPr>
          <w:rFonts w:hint="eastAsia" w:eastAsia="宋体" w:cs="Times New Roman"/>
          <w:lang w:val="en-US" w:eastAsia="zh-CN"/>
        </w:rPr>
      </w:pPr>
      <w:r>
        <w:rPr>
          <w:rFonts w:hint="eastAsia" w:eastAsia="宋体" w:cs="Times New Roman"/>
          <w:lang w:val="en-US" w:eastAsia="zh-CN"/>
        </w:rPr>
        <w:t>LCD最终用于显示提示信息，能够提示使用者当前单片机是处在空闲状态，还是工作状态，如果是工作状态还应该显示是在采集数据还是上传数据，并且操作的文件名也应该显示在屏幕上。在开发过程中LCD屏幕还要用于显示调试信息，方便代码正确实现。根据这些需求，最终确定的硬件原理图如图4.2所示。</w:t>
      </w:r>
    </w:p>
    <w:p>
      <w:pPr>
        <w:ind w:firstLine="480" w:firstLineChars="200"/>
        <w:rPr>
          <w:rFonts w:hint="eastAsia"/>
        </w:rPr>
      </w:pPr>
    </w:p>
    <w:p>
      <w:pPr>
        <w:ind w:firstLine="480" w:firstLineChars="200"/>
        <w:jc w:val="center"/>
        <w:rPr>
          <w:rFonts w:hint="eastAsia"/>
        </w:rPr>
      </w:pPr>
      <w:r>
        <w:drawing>
          <wp:inline distT="0" distB="0" distL="114300" distR="114300">
            <wp:extent cx="4267200" cy="2720340"/>
            <wp:effectExtent l="0" t="0" r="0" b="7620"/>
            <wp:docPr id="3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2"/>
                    <pic:cNvPicPr>
                      <a:picLocks noChangeAspect="1"/>
                    </pic:cNvPicPr>
                  </pic:nvPicPr>
                  <pic:blipFill>
                    <a:blip r:embed="rId42"/>
                    <a:stretch>
                      <a:fillRect/>
                    </a:stretch>
                  </pic:blipFill>
                  <pic:spPr>
                    <a:xfrm>
                      <a:off x="0" y="0"/>
                      <a:ext cx="4267200" cy="272034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 xml:space="preserve">图4.2 LCD电路原理图 </w:t>
      </w:r>
    </w:p>
    <w:p>
      <w:pPr>
        <w:ind w:firstLine="480" w:firstLineChars="200"/>
        <w:jc w:val="center"/>
        <w:rPr>
          <w:rFonts w:cs="Times New Roman"/>
          <w:color w:val="000000"/>
          <w:szCs w:val="20"/>
        </w:rPr>
      </w:pPr>
    </w:p>
    <w:p>
      <w:pPr>
        <w:pStyle w:val="4"/>
        <w:keepNext w:val="0"/>
        <w:keepLines w:val="0"/>
        <w:spacing w:before="120" w:after="120"/>
        <w:rPr>
          <w:sz w:val="28"/>
          <w:szCs w:val="28"/>
          <w:lang w:eastAsia="zh-CN"/>
        </w:rPr>
      </w:pPr>
      <w:bookmarkStart w:id="149" w:name="_Toc19454"/>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rFonts w:hint="eastAsia"/>
          <w:sz w:val="28"/>
          <w:szCs w:val="28"/>
          <w:lang w:eastAsia="zh-CN"/>
        </w:rPr>
        <w:t xml:space="preserve">3 </w:t>
      </w:r>
      <w:r>
        <w:rPr>
          <w:rFonts w:hint="eastAsia"/>
          <w:sz w:val="28"/>
          <w:szCs w:val="28"/>
          <w:lang w:val="en-US" w:eastAsia="zh-CN"/>
        </w:rPr>
        <w:t>复位</w:t>
      </w:r>
      <w:r>
        <w:rPr>
          <w:rFonts w:hint="eastAsia"/>
          <w:sz w:val="28"/>
          <w:szCs w:val="28"/>
          <w:lang w:eastAsia="zh-CN"/>
        </w:rPr>
        <w:t>电路设计</w:t>
      </w:r>
      <w:bookmarkEnd w:id="149"/>
    </w:p>
    <w:p>
      <w:pPr>
        <w:ind w:firstLine="480" w:firstLineChars="200"/>
        <w:rPr>
          <w:rFonts w:hint="default" w:eastAsia="宋体" w:cs="Times New Roman"/>
          <w:lang w:val="en-US" w:eastAsia="zh-CN"/>
        </w:rPr>
      </w:pPr>
      <w:r>
        <w:rPr>
          <w:rFonts w:hint="eastAsia" w:eastAsia="宋体" w:cs="Times New Roman"/>
          <w:lang w:val="en-US" w:eastAsia="zh-CN"/>
        </w:rPr>
        <w:t>因为主控芯片是低电平复位，所以本系统也以主控芯片为标准，采用低电平复位，R3和C12构成上电复位电路。在根据需求分析，在主控芯片复位的时候，LCD也应该进行复位，所以将LCD的复位触发也连接到MCU的复位线路上，使LCD和MCU能产生关联同时复位。电路原理图如图 4.3所示。</w:t>
      </w:r>
    </w:p>
    <w:p>
      <w:pPr>
        <w:rPr>
          <w:rFonts w:hint="eastAsia"/>
        </w:rPr>
      </w:pPr>
    </w:p>
    <w:p>
      <w:pPr>
        <w:ind w:firstLine="480" w:firstLineChars="200"/>
        <w:jc w:val="center"/>
      </w:pPr>
      <w:r>
        <w:drawing>
          <wp:inline distT="0" distB="0" distL="114300" distR="114300">
            <wp:extent cx="1320165" cy="953135"/>
            <wp:effectExtent l="0" t="0" r="5715" b="6985"/>
            <wp:docPr id="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8"/>
                    <pic:cNvPicPr>
                      <a:picLocks noChangeAspect="1"/>
                    </pic:cNvPicPr>
                  </pic:nvPicPr>
                  <pic:blipFill>
                    <a:blip r:embed="rId43"/>
                    <a:stretch>
                      <a:fillRect/>
                    </a:stretch>
                  </pic:blipFill>
                  <pic:spPr>
                    <a:xfrm>
                      <a:off x="0" y="0"/>
                      <a:ext cx="1320165" cy="953135"/>
                    </a:xfrm>
                    <a:prstGeom prst="rect">
                      <a:avLst/>
                    </a:prstGeom>
                    <a:noFill/>
                    <a:ln>
                      <a:noFill/>
                    </a:ln>
                  </pic:spPr>
                </pic:pic>
              </a:graphicData>
            </a:graphic>
          </wp:inline>
        </w:drawing>
      </w:r>
    </w:p>
    <w:p>
      <w:pPr>
        <w:jc w:val="center"/>
        <w:rPr>
          <w:rFonts w:hint="eastAsia" w:cs="Times New Roman"/>
          <w:sz w:val="21"/>
          <w:szCs w:val="21"/>
        </w:rPr>
      </w:pPr>
      <w:r>
        <w:rPr>
          <w:rFonts w:hint="eastAsia" w:eastAsia="宋体" w:cs="Times New Roman"/>
          <w:sz w:val="21"/>
          <w:szCs w:val="21"/>
          <w:lang w:val="en-US" w:eastAsia="zh-CN"/>
        </w:rPr>
        <w:t>图4.3 复位电路原理图</w:t>
      </w:r>
    </w:p>
    <w:p>
      <w:pPr>
        <w:pStyle w:val="4"/>
        <w:keepNext w:val="0"/>
        <w:keepLines w:val="0"/>
        <w:spacing w:before="120" w:after="120"/>
        <w:rPr>
          <w:sz w:val="28"/>
          <w:szCs w:val="28"/>
          <w:lang w:eastAsia="zh-CN"/>
        </w:rPr>
      </w:pPr>
      <w:bookmarkStart w:id="150" w:name="_Toc13134"/>
      <w:r>
        <w:rPr>
          <w:sz w:val="28"/>
          <w:szCs w:val="28"/>
        </w:rPr>
        <w:t>4</w:t>
      </w:r>
      <w:r>
        <w:rPr>
          <w:rFonts w:hint="eastAsia"/>
          <w:sz w:val="28"/>
          <w:szCs w:val="28"/>
          <w:lang w:val="en-US" w:eastAsia="zh-CN"/>
        </w:rPr>
        <w:t>.</w:t>
      </w:r>
      <w:r>
        <w:rPr>
          <w:rFonts w:hint="eastAsia"/>
          <w:sz w:val="28"/>
          <w:szCs w:val="28"/>
          <w:lang w:eastAsia="zh-CN"/>
        </w:rPr>
        <w:t>1</w:t>
      </w:r>
      <w:r>
        <w:rPr>
          <w:rFonts w:hint="eastAsia"/>
          <w:sz w:val="28"/>
          <w:szCs w:val="28"/>
          <w:lang w:val="en-US" w:eastAsia="zh-CN"/>
        </w:rPr>
        <w:t>.</w:t>
      </w:r>
      <w:r>
        <w:rPr>
          <w:sz w:val="28"/>
          <w:szCs w:val="28"/>
          <w:lang w:eastAsia="zh-CN"/>
        </w:rPr>
        <w:t>4</w:t>
      </w:r>
      <w:r>
        <w:rPr>
          <w:rFonts w:hint="eastAsia"/>
          <w:sz w:val="28"/>
          <w:szCs w:val="28"/>
          <w:lang w:eastAsia="zh-CN"/>
        </w:rPr>
        <w:t xml:space="preserve"> </w:t>
      </w:r>
      <w:r>
        <w:rPr>
          <w:rFonts w:hint="eastAsia"/>
          <w:sz w:val="28"/>
          <w:szCs w:val="28"/>
          <w:lang w:val="en-US" w:eastAsia="zh-CN"/>
        </w:rPr>
        <w:t>按键</w:t>
      </w:r>
      <w:r>
        <w:rPr>
          <w:rFonts w:hint="eastAsia"/>
          <w:sz w:val="28"/>
          <w:szCs w:val="28"/>
          <w:lang w:eastAsia="zh-CN"/>
        </w:rPr>
        <w:t>电路设计</w:t>
      </w:r>
      <w:bookmarkEnd w:id="150"/>
    </w:p>
    <w:p>
      <w:pPr>
        <w:ind w:firstLine="480" w:firstLineChars="200"/>
        <w:rPr>
          <w:rFonts w:hint="default" w:eastAsia="宋体" w:cs="Times New Roman"/>
          <w:lang w:val="en-US" w:eastAsia="zh-CN"/>
        </w:rPr>
      </w:pPr>
      <w:r>
        <w:rPr>
          <w:rFonts w:hint="eastAsia" w:eastAsia="宋体" w:cs="Times New Roman"/>
          <w:lang w:val="en-US" w:eastAsia="zh-CN"/>
        </w:rPr>
        <w:t>KEY0和KEY_UP用于检测用户的按键操作分别控制音频的录制和音频文件的上传，KEY1和KEY2用作保留按键，用于开发时的调试与后期功能的拓展按键。这四个按键分别连在PE4，PA0，PE3，PE2即可。具体电路原理图如图 4.4所示。</w:t>
      </w:r>
    </w:p>
    <w:p>
      <w:pPr>
        <w:ind w:firstLine="480" w:firstLineChars="200"/>
      </w:pPr>
    </w:p>
    <w:p>
      <w:pPr>
        <w:jc w:val="center"/>
      </w:pPr>
      <w:r>
        <w:drawing>
          <wp:inline distT="0" distB="0" distL="114300" distR="114300">
            <wp:extent cx="2926080" cy="2407920"/>
            <wp:effectExtent l="0" t="0" r="0" b="0"/>
            <wp:docPr id="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9"/>
                    <pic:cNvPicPr>
                      <a:picLocks noChangeAspect="1"/>
                    </pic:cNvPicPr>
                  </pic:nvPicPr>
                  <pic:blipFill>
                    <a:blip r:embed="rId44"/>
                    <a:stretch>
                      <a:fillRect/>
                    </a:stretch>
                  </pic:blipFill>
                  <pic:spPr>
                    <a:xfrm>
                      <a:off x="0" y="0"/>
                      <a:ext cx="2926080" cy="240792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图4.4 按键电路原理图</w:t>
      </w:r>
    </w:p>
    <w:p>
      <w:pPr>
        <w:ind w:firstLine="480" w:firstLineChars="200"/>
        <w:jc w:val="center"/>
        <w:rPr>
          <w:rFonts w:hint="eastAsia"/>
        </w:rPr>
      </w:pPr>
    </w:p>
    <w:p>
      <w:pPr>
        <w:pStyle w:val="3"/>
        <w:rPr>
          <w:sz w:val="30"/>
          <w:szCs w:val="30"/>
        </w:rPr>
      </w:pPr>
      <w:bookmarkStart w:id="151" w:name="_Toc482805307"/>
      <w:bookmarkStart w:id="152" w:name="_Toc30967"/>
      <w:r>
        <w:rPr>
          <w:sz w:val="30"/>
          <w:szCs w:val="30"/>
        </w:rPr>
        <w:t>4</w:t>
      </w:r>
      <w:r>
        <w:rPr>
          <w:rFonts w:hint="eastAsia"/>
          <w:sz w:val="30"/>
          <w:szCs w:val="30"/>
          <w:lang w:val="en-US" w:eastAsia="zh-CN"/>
        </w:rPr>
        <w:t>.</w:t>
      </w:r>
      <w:r>
        <w:rPr>
          <w:sz w:val="30"/>
          <w:szCs w:val="30"/>
        </w:rPr>
        <w:t>2</w:t>
      </w:r>
      <w:r>
        <w:rPr>
          <w:rFonts w:hint="eastAsia"/>
          <w:sz w:val="30"/>
          <w:szCs w:val="30"/>
        </w:rPr>
        <w:t xml:space="preserve"> </w:t>
      </w:r>
      <w:r>
        <w:rPr>
          <w:rFonts w:hint="eastAsia"/>
          <w:sz w:val="30"/>
          <w:szCs w:val="30"/>
          <w:lang w:val="en-US" w:eastAsia="zh-CN"/>
        </w:rPr>
        <w:t>VS1053</w:t>
      </w:r>
      <w:r>
        <w:rPr>
          <w:rFonts w:hint="eastAsia"/>
          <w:sz w:val="30"/>
          <w:szCs w:val="30"/>
        </w:rPr>
        <w:t>模块</w:t>
      </w:r>
      <w:bookmarkEnd w:id="151"/>
      <w:bookmarkEnd w:id="152"/>
    </w:p>
    <w:p>
      <w:pPr>
        <w:spacing w:line="400" w:lineRule="exact"/>
        <w:ind w:firstLine="480" w:firstLineChars="200"/>
        <w:rPr>
          <w:rFonts w:hint="default"/>
          <w:lang w:val="en-US"/>
        </w:rPr>
      </w:pPr>
      <w:r>
        <w:rPr>
          <w:rFonts w:hint="eastAsia" w:eastAsia="宋体" w:cs="Times New Roman"/>
          <w:lang w:val="en-US" w:eastAsia="zh-CN"/>
        </w:rPr>
        <w:t>VS1053芯片是市面上占有比比较大的音频解码芯片，它的解码性能不仅高，而且支持的音频格式也非常多，包括MP3格式，OGG格式，WMA格式，FLAC格式，WAV格式，MIDI格式，AAC格式等。VS1053芯片的DSP处理器内核性能十分卓越，不仅拥有0.5K的数据RAM而且也还有16K的指令RAM。在控制方面VS1053芯片由SPI（Serial Peripheral Interface）通信控制。</w:t>
      </w:r>
      <w:r>
        <w:rPr>
          <w:rFonts w:hint="eastAsia" w:eastAsia="宋体"/>
          <w:lang w:val="en-US" w:eastAsia="zh-CN"/>
        </w:rPr>
        <w:t>主控芯片通过SPI控制VS1053芯片，用七条线将主控芯片与VS1053相连</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_Ref6420 \r \h </w:instrText>
      </w:r>
      <w:r>
        <w:rPr>
          <w:rFonts w:hint="eastAsia" w:eastAsia="宋体"/>
          <w:vertAlign w:val="superscript"/>
          <w:lang w:val="en-US" w:eastAsia="zh-CN"/>
        </w:rPr>
        <w:fldChar w:fldCharType="separate"/>
      </w:r>
      <w:r>
        <w:rPr>
          <w:rFonts w:hint="eastAsia" w:eastAsia="宋体"/>
          <w:vertAlign w:val="superscript"/>
          <w:lang w:val="en-US" w:eastAsia="zh-CN"/>
        </w:rPr>
        <w:t>[23]</w:t>
      </w:r>
      <w:r>
        <w:rPr>
          <w:rFonts w:hint="eastAsia" w:eastAsia="宋体"/>
          <w:vertAlign w:val="superscript"/>
          <w:lang w:val="en-US" w:eastAsia="zh-CN"/>
        </w:rPr>
        <w:fldChar w:fldCharType="end"/>
      </w:r>
      <w:r>
        <w:rPr>
          <w:rFonts w:hint="eastAsia" w:eastAsia="宋体"/>
          <w:lang w:val="en-US" w:eastAsia="zh-CN"/>
        </w:rPr>
        <w:t>，</w:t>
      </w:r>
      <w:r>
        <w:rPr>
          <w:rFonts w:hint="eastAsia" w:eastAsia="宋体" w:cs="Times New Roman"/>
          <w:lang w:val="en-US" w:eastAsia="zh-CN"/>
        </w:rPr>
        <w:t>本系统中VS1053模块原理图如图 4.5所示。</w:t>
      </w:r>
    </w:p>
    <w:p>
      <w:pPr>
        <w:ind w:firstLine="480" w:firstLineChars="200"/>
        <w:rPr>
          <w:rFonts w:hint="eastAsia"/>
        </w:rPr>
      </w:pPr>
    </w:p>
    <w:p>
      <w:r>
        <w:drawing>
          <wp:inline distT="0" distB="0" distL="114300" distR="114300">
            <wp:extent cx="5397500" cy="3630930"/>
            <wp:effectExtent l="0" t="0" r="12700" b="11430"/>
            <wp:docPr id="4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5"/>
                    <pic:cNvPicPr>
                      <a:picLocks noChangeAspect="1"/>
                    </pic:cNvPicPr>
                  </pic:nvPicPr>
                  <pic:blipFill>
                    <a:blip r:embed="rId45"/>
                    <a:stretch>
                      <a:fillRect/>
                    </a:stretch>
                  </pic:blipFill>
                  <pic:spPr>
                    <a:xfrm>
                      <a:off x="0" y="0"/>
                      <a:ext cx="5397500" cy="363093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图4.5 音频解码模块原理图</w:t>
      </w:r>
    </w:p>
    <w:p>
      <w:pPr>
        <w:ind w:firstLine="480" w:firstLineChars="200"/>
        <w:jc w:val="center"/>
        <w:rPr>
          <w:rFonts w:hint="default"/>
          <w:lang w:val="en-US" w:eastAsia="zh-CN"/>
        </w:rPr>
      </w:pPr>
    </w:p>
    <w:p>
      <w:pPr>
        <w:pStyle w:val="3"/>
        <w:rPr>
          <w:rFonts w:hint="default"/>
          <w:sz w:val="30"/>
          <w:szCs w:val="30"/>
          <w:lang w:val="en-US" w:eastAsia="zh-CN"/>
        </w:rPr>
      </w:pPr>
      <w:bookmarkStart w:id="153" w:name="_Toc482805314"/>
      <w:bookmarkStart w:id="154" w:name="_Toc30879"/>
      <w:r>
        <w:rPr>
          <w:sz w:val="30"/>
          <w:szCs w:val="30"/>
        </w:rPr>
        <w:t>4</w:t>
      </w:r>
      <w:r>
        <w:rPr>
          <w:rFonts w:hint="eastAsia"/>
          <w:sz w:val="30"/>
          <w:szCs w:val="30"/>
          <w:lang w:val="en-US" w:eastAsia="zh-CN"/>
        </w:rPr>
        <w:t>.</w:t>
      </w:r>
      <w:r>
        <w:rPr>
          <w:rFonts w:hint="eastAsia"/>
          <w:sz w:val="30"/>
          <w:szCs w:val="30"/>
          <w:lang w:eastAsia="zh-CN"/>
        </w:rPr>
        <w:t xml:space="preserve">3 </w:t>
      </w:r>
      <w:bookmarkEnd w:id="153"/>
      <w:r>
        <w:rPr>
          <w:rFonts w:hint="eastAsia"/>
          <w:sz w:val="30"/>
          <w:szCs w:val="30"/>
          <w:lang w:val="en-US" w:eastAsia="zh-CN"/>
        </w:rPr>
        <w:t>ESP8266模块</w:t>
      </w:r>
      <w:bookmarkEnd w:id="154"/>
    </w:p>
    <w:p>
      <w:pPr>
        <w:ind w:firstLine="480" w:firstLineChars="200"/>
        <w:rPr>
          <w:rFonts w:hint="eastAsia" w:eastAsia="宋体"/>
          <w:lang w:val="en-US" w:eastAsia="zh-CN"/>
        </w:rPr>
      </w:pPr>
      <w:r>
        <w:rPr>
          <w:rFonts w:eastAsia="宋体"/>
          <w:lang w:val="en-US" w:eastAsia="zh-CN"/>
        </w:rPr>
        <w:t>ESP8266</w:t>
      </w:r>
      <w:r>
        <w:rPr>
          <w:rFonts w:hint="eastAsia" w:eastAsia="宋体"/>
          <w:lang w:val="en-US" w:eastAsia="zh-CN"/>
        </w:rPr>
        <w:t>模块拥有六个引脚，分别是VCC，GND，RXD，TXD，KEY，LED。VCC和GND主要用于为整个模块供电，本系统将VCC连接到主板的5V接口，GND连接到主板的GND，RXD和TXD用于数据的通信</w:t>
      </w:r>
      <w:r>
        <w:rPr>
          <w:rFonts w:hint="eastAsia" w:eastAsia="宋体"/>
          <w:vertAlign w:val="superscript"/>
          <w:lang w:val="en-US" w:eastAsia="zh-CN"/>
        </w:rPr>
        <w:fldChar w:fldCharType="begin"/>
      </w:r>
      <w:r>
        <w:rPr>
          <w:rFonts w:hint="eastAsia" w:eastAsia="宋体"/>
          <w:vertAlign w:val="superscript"/>
          <w:lang w:val="en-US" w:eastAsia="zh-CN"/>
        </w:rPr>
        <w:instrText xml:space="preserve"> REF _Ref6727 \r \h </w:instrText>
      </w:r>
      <w:r>
        <w:rPr>
          <w:rFonts w:hint="eastAsia" w:eastAsia="宋体"/>
          <w:vertAlign w:val="superscript"/>
          <w:lang w:val="en-US" w:eastAsia="zh-CN"/>
        </w:rPr>
        <w:fldChar w:fldCharType="separate"/>
      </w:r>
      <w:r>
        <w:rPr>
          <w:rFonts w:hint="eastAsia" w:eastAsia="宋体"/>
          <w:vertAlign w:val="superscript"/>
          <w:lang w:val="en-US" w:eastAsia="zh-CN"/>
        </w:rPr>
        <w:t>[24]</w:t>
      </w:r>
      <w:r>
        <w:rPr>
          <w:rFonts w:hint="eastAsia" w:eastAsia="宋体"/>
          <w:vertAlign w:val="superscript"/>
          <w:lang w:val="en-US" w:eastAsia="zh-CN"/>
        </w:rPr>
        <w:fldChar w:fldCharType="end"/>
      </w:r>
      <w:r>
        <w:rPr>
          <w:rFonts w:hint="eastAsia" w:eastAsia="宋体"/>
          <w:lang w:val="en-US" w:eastAsia="zh-CN"/>
        </w:rPr>
        <w:t>，采用串口通信，将它们和主板的USART3进行连接，KEY和LED分别用于按键检测和模块LED灯控制。接口原理图如图 4.6所示。</w:t>
      </w:r>
    </w:p>
    <w:p>
      <w:pPr>
        <w:ind w:firstLine="480" w:firstLineChars="200"/>
        <w:rPr>
          <w:rFonts w:hint="eastAsia" w:eastAsia="宋体"/>
          <w:lang w:val="en-US" w:eastAsia="zh-CN"/>
        </w:rPr>
      </w:pPr>
    </w:p>
    <w:p>
      <w:pPr>
        <w:ind w:firstLine="480" w:firstLineChars="200"/>
        <w:jc w:val="center"/>
      </w:pPr>
      <w:r>
        <w:drawing>
          <wp:inline distT="0" distB="0" distL="114300" distR="114300">
            <wp:extent cx="2038985" cy="1711960"/>
            <wp:effectExtent l="0" t="0" r="3175" b="10160"/>
            <wp:docPr id="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pic:cNvPicPr>
                      <a:picLocks noChangeAspect="1"/>
                    </pic:cNvPicPr>
                  </pic:nvPicPr>
                  <pic:blipFill>
                    <a:blip r:embed="rId46"/>
                    <a:stretch>
                      <a:fillRect/>
                    </a:stretch>
                  </pic:blipFill>
                  <pic:spPr>
                    <a:xfrm>
                      <a:off x="0" y="0"/>
                      <a:ext cx="2038985" cy="1711960"/>
                    </a:xfrm>
                    <a:prstGeom prst="rect">
                      <a:avLst/>
                    </a:prstGeom>
                    <a:noFill/>
                    <a:ln>
                      <a:noFill/>
                    </a:ln>
                  </pic:spPr>
                </pic:pic>
              </a:graphicData>
            </a:graphic>
          </wp:inline>
        </w:drawing>
      </w:r>
    </w:p>
    <w:p>
      <w:pPr>
        <w:jc w:val="center"/>
        <w:rPr>
          <w:rFonts w:hint="eastAsia"/>
          <w:lang w:val="en-US" w:eastAsia="zh-CN"/>
        </w:rPr>
      </w:pPr>
      <w:r>
        <w:rPr>
          <w:rFonts w:hint="eastAsia" w:eastAsia="宋体" w:cs="Times New Roman"/>
          <w:sz w:val="21"/>
          <w:szCs w:val="21"/>
          <w:lang w:val="en-US" w:eastAsia="zh-CN"/>
        </w:rPr>
        <w:t>图 4.6 ESP8266接口原理图</w:t>
      </w:r>
    </w:p>
    <w:p>
      <w:pPr>
        <w:ind w:firstLine="480" w:firstLineChars="200"/>
        <w:jc w:val="both"/>
        <w:rPr>
          <w:rFonts w:hint="eastAsia"/>
          <w:lang w:val="en-US" w:eastAsia="zh-CN"/>
        </w:rPr>
      </w:pPr>
      <w:r>
        <w:rPr>
          <w:rFonts w:hint="eastAsia"/>
          <w:lang w:val="en-US" w:eastAsia="zh-CN"/>
        </w:rPr>
        <w:t>整体实物图如图 4.7所示。</w:t>
      </w:r>
    </w:p>
    <w:p>
      <w:pPr>
        <w:ind w:firstLine="480" w:firstLineChars="200"/>
        <w:jc w:val="both"/>
        <w:rPr>
          <w:rFonts w:hint="eastAsia"/>
          <w:lang w:val="en-US" w:eastAsia="zh-CN"/>
        </w:rPr>
      </w:pPr>
    </w:p>
    <w:p>
      <w:pPr>
        <w:ind w:firstLine="480" w:firstLineChars="200"/>
        <w:jc w:val="center"/>
        <w:rPr>
          <w:rFonts w:hint="eastAsia"/>
          <w:lang w:val="en-US" w:eastAsia="zh-CN"/>
        </w:rPr>
      </w:pPr>
      <w:r>
        <w:drawing>
          <wp:inline distT="0" distB="0" distL="114300" distR="114300">
            <wp:extent cx="2903855" cy="4709160"/>
            <wp:effectExtent l="0" t="0" r="0" b="6985"/>
            <wp:docPr id="6" name="图片 52" descr="C:/Users/24349/AppData/Local/Temp/picturescale_20210521161149/output_20210521161200.pngoutput_20210521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2" descr="C:/Users/24349/AppData/Local/Temp/picturescale_20210521161149/output_20210521161200.pngoutput_20210521161200"/>
                    <pic:cNvPicPr>
                      <a:picLocks noChangeAspect="1"/>
                    </pic:cNvPicPr>
                  </pic:nvPicPr>
                  <pic:blipFill>
                    <a:blip r:embed="rId47"/>
                    <a:stretch>
                      <a:fillRect/>
                    </a:stretch>
                  </pic:blipFill>
                  <pic:spPr>
                    <a:xfrm rot="-5400000">
                      <a:off x="0" y="0"/>
                      <a:ext cx="2903855" cy="470916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4.7 系统硬件实物图</w:t>
      </w:r>
    </w:p>
    <w:p>
      <w:pPr>
        <w:jc w:val="center"/>
        <w:rPr>
          <w:rFonts w:hint="default"/>
          <w:lang w:val="en-US" w:eastAsia="zh-CN"/>
        </w:rPr>
      </w:pPr>
    </w:p>
    <w:p>
      <w:pPr>
        <w:pStyle w:val="3"/>
        <w:rPr>
          <w:sz w:val="30"/>
          <w:szCs w:val="30"/>
        </w:rPr>
      </w:pPr>
      <w:bookmarkStart w:id="155" w:name="_Toc32113"/>
      <w:r>
        <w:rPr>
          <w:sz w:val="30"/>
          <w:szCs w:val="30"/>
        </w:rPr>
        <w:t>4</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155"/>
    </w:p>
    <w:p>
      <w:pPr>
        <w:ind w:firstLine="480" w:firstLineChars="200"/>
        <w:rPr>
          <w:rFonts w:cs="Times New Roman"/>
        </w:rPr>
      </w:pPr>
      <w:r>
        <w:rPr>
          <w:rFonts w:cs="Times New Roman"/>
        </w:rPr>
        <w:t>本章</w:t>
      </w:r>
      <w:r>
        <w:rPr>
          <w:rFonts w:hint="eastAsia" w:cs="Times New Roman"/>
        </w:rPr>
        <w:t>是</w:t>
      </w:r>
      <w:r>
        <w:rPr>
          <w:rFonts w:cs="Times New Roman"/>
        </w:rPr>
        <w:t>本设计的硬件部分</w:t>
      </w:r>
      <w:r>
        <w:rPr>
          <w:rFonts w:hint="eastAsia" w:cs="Times New Roman"/>
        </w:rPr>
        <w:t>，主要分为三个部分，第一部分主要介绍了</w:t>
      </w:r>
      <w:r>
        <w:rPr>
          <w:rFonts w:cs="Times New Roman"/>
        </w:rPr>
        <w:t>核心电路所使用的STM</w:t>
      </w:r>
      <w:r>
        <w:rPr>
          <w:rFonts w:hint="eastAsia" w:cs="Times New Roman"/>
        </w:rPr>
        <w:t>32的基本信息和内部结构，以及在本设计中控制芯片模块的电路设计。第二部分介绍了</w:t>
      </w:r>
      <w:r>
        <w:rPr>
          <w:rFonts w:hint="eastAsia" w:cs="Times New Roman"/>
          <w:lang w:val="en-US" w:eastAsia="zh-CN"/>
        </w:rPr>
        <w:t>VS1035</w:t>
      </w:r>
      <w:r>
        <w:rPr>
          <w:rFonts w:hint="eastAsia" w:cs="Times New Roman"/>
        </w:rPr>
        <w:t>的基本结构及功能，</w:t>
      </w:r>
      <w:r>
        <w:rPr>
          <w:rFonts w:hint="eastAsia" w:cs="Times New Roman"/>
          <w:lang w:val="en-US" w:eastAsia="zh-CN"/>
        </w:rPr>
        <w:t>VS1035的电路原理图</w:t>
      </w:r>
      <w:r>
        <w:rPr>
          <w:rFonts w:hint="eastAsia" w:cs="Times New Roman"/>
        </w:rPr>
        <w:t>。第三部分介绍了本设计所使用的</w:t>
      </w:r>
      <w:r>
        <w:rPr>
          <w:rFonts w:hint="eastAsia" w:cs="Times New Roman"/>
          <w:lang w:val="en-US" w:eastAsia="zh-CN"/>
        </w:rPr>
        <w:t>无线通信模块</w:t>
      </w:r>
      <w:r>
        <w:rPr>
          <w:rFonts w:hint="eastAsia" w:cs="Times New Roman"/>
        </w:rPr>
        <w:t>的基本信息，以及</w:t>
      </w:r>
      <w:r>
        <w:rPr>
          <w:rFonts w:hint="eastAsia" w:cs="Times New Roman"/>
          <w:lang w:val="en-US" w:eastAsia="zh-CN"/>
        </w:rPr>
        <w:t>整体的</w:t>
      </w:r>
      <w:r>
        <w:rPr>
          <w:rFonts w:hint="eastAsia" w:cs="Times New Roman"/>
        </w:rPr>
        <w:t>实物连接。</w:t>
      </w:r>
    </w:p>
    <w:p>
      <w:pPr>
        <w:ind w:firstLine="480" w:firstLineChars="200"/>
        <w:rPr>
          <w:rFonts w:cs="Times New Roman"/>
        </w:rPr>
      </w:pPr>
    </w:p>
    <w:p>
      <w:pPr>
        <w:ind w:firstLine="480" w:firstLineChars="200"/>
        <w:rPr>
          <w:rFonts w:hint="eastAsia" w:cs="Times New Roman"/>
        </w:rPr>
      </w:pPr>
    </w:p>
    <w:p>
      <w:pPr>
        <w:rPr>
          <w:rFonts w:cs="Times New Roman"/>
        </w:rPr>
        <w:sectPr>
          <w:headerReference r:id="rId29" w:type="default"/>
          <w:endnotePr>
            <w:numFmt w:val="decimal"/>
          </w:endnotePr>
          <w:pgSz w:w="11906" w:h="16838"/>
          <w:pgMar w:top="1701" w:right="1418" w:bottom="1418" w:left="1418" w:header="907" w:footer="851" w:gutter="567"/>
          <w:cols w:space="720" w:num="1"/>
          <w:docGrid w:linePitch="403" w:charSpace="-819"/>
        </w:sectPr>
      </w:pPr>
    </w:p>
    <w:bookmarkEnd w:id="120"/>
    <w:bookmarkEnd w:id="121"/>
    <w:bookmarkEnd w:id="122"/>
    <w:bookmarkEnd w:id="123"/>
    <w:bookmarkEnd w:id="124"/>
    <w:bookmarkEnd w:id="125"/>
    <w:bookmarkEnd w:id="126"/>
    <w:bookmarkEnd w:id="127"/>
    <w:bookmarkEnd w:id="128"/>
    <w:bookmarkEnd w:id="129"/>
    <w:bookmarkEnd w:id="139"/>
    <w:bookmarkEnd w:id="140"/>
    <w:bookmarkEnd w:id="141"/>
    <w:bookmarkEnd w:id="142"/>
    <w:bookmarkEnd w:id="143"/>
    <w:bookmarkEnd w:id="144"/>
    <w:bookmarkEnd w:id="145"/>
    <w:bookmarkEnd w:id="146"/>
    <w:bookmarkEnd w:id="147"/>
    <w:p>
      <w:pPr>
        <w:pStyle w:val="2"/>
        <w:tabs>
          <w:tab w:val="center" w:pos="4251"/>
        </w:tabs>
        <w:jc w:val="both"/>
        <w:rPr>
          <w:sz w:val="32"/>
          <w:szCs w:val="32"/>
        </w:rPr>
      </w:pPr>
      <w:bookmarkStart w:id="156" w:name="_Toc228381232"/>
      <w:bookmarkStart w:id="157" w:name="_Toc321496433"/>
      <w:bookmarkStart w:id="158" w:name="_Toc223771787"/>
      <w:bookmarkStart w:id="159" w:name="_Toc228047502"/>
      <w:bookmarkStart w:id="160" w:name="_Toc228555646"/>
      <w:bookmarkStart w:id="161" w:name="_Toc226519925"/>
      <w:bookmarkStart w:id="162" w:name="_Toc225443486"/>
      <w:bookmarkStart w:id="163" w:name="_Toc223863851"/>
      <w:bookmarkStart w:id="164" w:name="_Toc226843918"/>
      <w:bookmarkStart w:id="165" w:name="_Toc325546493"/>
      <w:bookmarkStart w:id="166" w:name="_Toc410227393"/>
      <w:bookmarkStart w:id="167" w:name="_Toc410209596"/>
      <w:bookmarkStart w:id="168" w:name="_Toc410210587"/>
      <w:bookmarkStart w:id="169" w:name="_Toc410214086"/>
      <w:bookmarkStart w:id="170" w:name="_Toc410207964"/>
      <w:bookmarkStart w:id="171" w:name="_Toc410211502"/>
      <w:bookmarkStart w:id="172" w:name="_Toc410226520"/>
      <w:bookmarkStart w:id="173" w:name="_Toc410226966"/>
      <w:bookmarkStart w:id="174" w:name="_Toc410218082"/>
      <w:r>
        <w:rPr>
          <w:sz w:val="32"/>
          <w:szCs w:val="32"/>
        </w:rPr>
        <w:tab/>
      </w:r>
      <w:bookmarkStart w:id="175" w:name="_Toc17033"/>
      <w:r>
        <w:rPr>
          <w:sz w:val="32"/>
          <w:szCs w:val="32"/>
        </w:rPr>
        <w:t>第</w:t>
      </w:r>
      <w:r>
        <w:rPr>
          <w:sz w:val="32"/>
          <w:szCs w:val="32"/>
          <w:lang w:eastAsia="zh-CN"/>
        </w:rPr>
        <w:t>5</w:t>
      </w:r>
      <w:r>
        <w:rPr>
          <w:sz w:val="32"/>
          <w:szCs w:val="32"/>
        </w:rPr>
        <w:t>章</w:t>
      </w:r>
      <w:bookmarkEnd w:id="156"/>
      <w:bookmarkEnd w:id="157"/>
      <w:bookmarkEnd w:id="158"/>
      <w:bookmarkEnd w:id="159"/>
      <w:bookmarkEnd w:id="160"/>
      <w:bookmarkEnd w:id="161"/>
      <w:bookmarkEnd w:id="162"/>
      <w:bookmarkEnd w:id="163"/>
      <w:bookmarkEnd w:id="164"/>
      <w:bookmarkEnd w:id="165"/>
      <w:r>
        <w:rPr>
          <w:rFonts w:hint="eastAsia"/>
          <w:sz w:val="32"/>
          <w:szCs w:val="32"/>
          <w:lang w:eastAsia="zh-CN"/>
        </w:rPr>
        <w:t xml:space="preserve"> </w:t>
      </w:r>
      <w:r>
        <w:rPr>
          <w:rFonts w:hint="eastAsia"/>
          <w:sz w:val="32"/>
          <w:szCs w:val="32"/>
        </w:rPr>
        <w:t>软件设计</w:t>
      </w:r>
      <w:bookmarkEnd w:id="166"/>
      <w:bookmarkEnd w:id="167"/>
      <w:bookmarkEnd w:id="168"/>
      <w:bookmarkEnd w:id="169"/>
      <w:bookmarkEnd w:id="170"/>
      <w:bookmarkEnd w:id="171"/>
      <w:bookmarkEnd w:id="172"/>
      <w:bookmarkEnd w:id="173"/>
      <w:bookmarkEnd w:id="174"/>
      <w:bookmarkEnd w:id="175"/>
    </w:p>
    <w:p>
      <w:pPr>
        <w:ind w:firstLine="480" w:firstLineChars="200"/>
      </w:pPr>
      <w:r>
        <w:rPr>
          <w:rFonts w:hint="eastAsia"/>
        </w:rPr>
        <w:t>本系统的软件设计由三部分组成，</w:t>
      </w:r>
      <w:r>
        <w:rPr>
          <w:rFonts w:hint="eastAsia"/>
          <w:lang w:val="en-US" w:eastAsia="zh-CN"/>
        </w:rPr>
        <w:t>分别是感知层的音频采集与发送，服务端的通信与数据处理，客户端数据的请求与展示，以三个部分为主，分别完成每个部分的各个功能的设计，三个部分之间以特定的应用层协议进行通信</w:t>
      </w:r>
      <w:r>
        <w:rPr>
          <w:rFonts w:hint="eastAsia"/>
        </w:rPr>
        <w:t>。</w:t>
      </w:r>
    </w:p>
    <w:p>
      <w:pPr>
        <w:pStyle w:val="3"/>
        <w:rPr>
          <w:rFonts w:hint="eastAsia"/>
          <w:sz w:val="30"/>
          <w:szCs w:val="30"/>
          <w:lang w:eastAsia="zh-CN"/>
        </w:rPr>
      </w:pPr>
      <w:bookmarkStart w:id="176" w:name="_Toc410214087"/>
      <w:bookmarkStart w:id="177" w:name="_Toc410207965"/>
      <w:bookmarkStart w:id="178" w:name="_Toc410226521"/>
      <w:bookmarkStart w:id="179" w:name="_Toc410218083"/>
      <w:bookmarkStart w:id="180" w:name="_Toc410209597"/>
      <w:bookmarkStart w:id="181" w:name="_Toc410227394"/>
      <w:bookmarkStart w:id="182" w:name="_Toc410210588"/>
      <w:bookmarkStart w:id="183" w:name="_Toc410211503"/>
      <w:bookmarkStart w:id="184" w:name="_Toc410226967"/>
      <w:bookmarkStart w:id="185" w:name="_Toc482805316"/>
      <w:bookmarkStart w:id="186" w:name="_Toc7110"/>
      <w:bookmarkStart w:id="187" w:name="_Toc410226974"/>
      <w:bookmarkStart w:id="188" w:name="_Toc251145534"/>
      <w:bookmarkStart w:id="189" w:name="_Toc251145370"/>
      <w:bookmarkStart w:id="190" w:name="_Toc410214094"/>
      <w:bookmarkStart w:id="191" w:name="_Toc410226528"/>
      <w:bookmarkStart w:id="192" w:name="_Toc410227401"/>
      <w:bookmarkStart w:id="193" w:name="_Toc410207972"/>
      <w:bookmarkStart w:id="194" w:name="_Toc410211510"/>
      <w:bookmarkStart w:id="195" w:name="_Toc410210595"/>
      <w:bookmarkStart w:id="196" w:name="_Toc251590726"/>
      <w:bookmarkStart w:id="197" w:name="_Toc410209604"/>
      <w:bookmarkStart w:id="198" w:name="_Toc410218090"/>
      <w:bookmarkStart w:id="199" w:name="_Toc226519929"/>
      <w:bookmarkStart w:id="200" w:name="_Toc225443490"/>
      <w:bookmarkStart w:id="201" w:name="_Toc223863857"/>
      <w:r>
        <w:rPr>
          <w:sz w:val="30"/>
          <w:szCs w:val="30"/>
        </w:rPr>
        <w:t>5</w:t>
      </w:r>
      <w:r>
        <w:rPr>
          <w:rFonts w:hint="eastAsia"/>
          <w:sz w:val="30"/>
          <w:szCs w:val="30"/>
          <w:lang w:val="en-US" w:eastAsia="zh-CN"/>
        </w:rPr>
        <w:t>.</w:t>
      </w:r>
      <w:r>
        <w:rPr>
          <w:sz w:val="30"/>
          <w:szCs w:val="30"/>
        </w:rPr>
        <w:t>1</w:t>
      </w:r>
      <w:bookmarkEnd w:id="176"/>
      <w:bookmarkEnd w:id="177"/>
      <w:bookmarkEnd w:id="178"/>
      <w:bookmarkEnd w:id="179"/>
      <w:bookmarkEnd w:id="180"/>
      <w:bookmarkEnd w:id="181"/>
      <w:bookmarkEnd w:id="182"/>
      <w:bookmarkEnd w:id="183"/>
      <w:bookmarkEnd w:id="184"/>
      <w:r>
        <w:rPr>
          <w:rFonts w:hint="eastAsia"/>
          <w:sz w:val="30"/>
          <w:szCs w:val="30"/>
          <w:lang w:eastAsia="zh-CN"/>
        </w:rPr>
        <w:t xml:space="preserve"> </w:t>
      </w:r>
      <w:r>
        <w:rPr>
          <w:rFonts w:hint="eastAsia"/>
          <w:sz w:val="30"/>
          <w:szCs w:val="30"/>
          <w:lang w:val="en-US" w:eastAsia="zh-CN"/>
        </w:rPr>
        <w:t>感知层</w:t>
      </w:r>
      <w:r>
        <w:rPr>
          <w:rFonts w:hint="eastAsia"/>
          <w:sz w:val="30"/>
          <w:szCs w:val="30"/>
        </w:rPr>
        <w:t>软件设计</w:t>
      </w:r>
      <w:bookmarkEnd w:id="185"/>
      <w:bookmarkEnd w:id="186"/>
    </w:p>
    <w:p>
      <w:pPr>
        <w:pStyle w:val="4"/>
        <w:keepNext w:val="0"/>
        <w:keepLines w:val="0"/>
        <w:spacing w:before="120" w:after="120"/>
        <w:rPr>
          <w:rFonts w:hint="eastAsia" w:ascii="黑体" w:hAnsi="黑体"/>
          <w:sz w:val="28"/>
          <w:szCs w:val="28"/>
          <w:lang w:eastAsia="zh-CN"/>
        </w:rPr>
      </w:pPr>
      <w:bookmarkStart w:id="202" w:name="_Toc482805318"/>
      <w:bookmarkStart w:id="203" w:name="_Toc27893"/>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1</w:t>
      </w:r>
      <w:r>
        <w:rPr>
          <w:rFonts w:hint="eastAsia"/>
          <w:sz w:val="30"/>
          <w:szCs w:val="30"/>
          <w:lang w:eastAsia="zh-CN"/>
        </w:rPr>
        <w:t xml:space="preserve"> </w:t>
      </w:r>
      <w:r>
        <w:rPr>
          <w:rFonts w:hint="eastAsia" w:ascii="黑体" w:hAnsi="黑体"/>
          <w:sz w:val="28"/>
          <w:szCs w:val="28"/>
          <w:lang w:eastAsia="zh-CN"/>
        </w:rPr>
        <w:t>单片机主函数程序设计</w:t>
      </w:r>
      <w:bookmarkEnd w:id="202"/>
      <w:bookmarkEnd w:id="203"/>
    </w:p>
    <w:p>
      <w:pPr>
        <w:ind w:firstLine="480" w:firstLineChars="200"/>
        <w:rPr>
          <w:rFonts w:hint="eastAsia"/>
          <w:lang w:val="en-US" w:eastAsia="zh-CN"/>
        </w:rPr>
      </w:pPr>
      <w:r>
        <w:rPr>
          <w:rFonts w:hint="eastAsia"/>
        </w:rPr>
        <w:t>当系统通电之后，STM32F103</w:t>
      </w:r>
      <w:r>
        <w:rPr>
          <w:rFonts w:hint="eastAsia"/>
          <w:lang w:val="en-US" w:eastAsia="zh-CN"/>
        </w:rPr>
        <w:t>ZE</w:t>
      </w:r>
      <w:r>
        <w:rPr>
          <w:rFonts w:hint="eastAsia"/>
        </w:rPr>
        <w:t>T6开始工作，首先要对其进行初始化，</w:t>
      </w:r>
      <w:r>
        <w:rPr>
          <w:rFonts w:hint="eastAsia"/>
          <w:lang w:val="en-US" w:eastAsia="zh-CN"/>
        </w:rPr>
        <w:t>包括延时函数初始化</w:t>
      </w:r>
      <w:r>
        <w:rPr>
          <w:rFonts w:hint="eastAsia"/>
        </w:rPr>
        <w:t>，</w:t>
      </w:r>
      <w:r>
        <w:rPr>
          <w:rFonts w:hint="eastAsia"/>
          <w:lang w:val="en-US" w:eastAsia="zh-CN"/>
        </w:rPr>
        <w:t>串口初始化，LCD初始化，按键初始化，中断初始化，VS1052初始化，还有内部存储池初始化，接着进入WIFI的连接及服务端的连接，连接成功后进入一个死循环，一直检测按键按下情况，当按键0按下时，开始录制一个指定时长的声音wav文件，当检测到按键4按下时，开始进行wav文件上传，直到所有wav文件全部上传完毕。整体程序流程图如 图 5.1 所示。</w:t>
      </w:r>
      <w:r>
        <w:rPr>
          <w:rFonts w:hint="eastAsia"/>
          <w:lang w:val="en-US" w:eastAsia="zh-CN"/>
        </w:rPr>
        <w:br w:type="textWrapping"/>
      </w:r>
      <w:r>
        <w:rPr>
          <w:rFonts w:hint="eastAsia"/>
          <w:lang w:val="en-US" w:eastAsia="zh-CN"/>
        </w:rPr>
        <w:tab/>
      </w:r>
    </w:p>
    <w:p>
      <w:pPr>
        <w:ind w:firstLine="480" w:firstLineChars="200"/>
        <w:jc w:val="center"/>
        <w:rPr>
          <w:rFonts w:hint="eastAsia"/>
        </w:rPr>
      </w:pPr>
      <w:r>
        <w:rPr>
          <w:rFonts w:hint="eastAsia" w:eastAsia="宋体"/>
          <w:lang w:eastAsia="zh-CN"/>
        </w:rPr>
        <w:drawing>
          <wp:inline distT="0" distB="0" distL="114300" distR="114300">
            <wp:extent cx="3176905" cy="3409315"/>
            <wp:effectExtent l="0" t="0" r="0" b="0"/>
            <wp:docPr id="38" name="图片 103" descr="感知层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3" descr="感知层整体流程图"/>
                    <pic:cNvPicPr>
                      <a:picLocks noChangeAspect="1"/>
                    </pic:cNvPicPr>
                  </pic:nvPicPr>
                  <pic:blipFill>
                    <a:blip r:embed="rId48"/>
                    <a:stretch>
                      <a:fillRect/>
                    </a:stretch>
                  </pic:blipFill>
                  <pic:spPr>
                    <a:xfrm>
                      <a:off x="0" y="0"/>
                      <a:ext cx="3176905" cy="3409315"/>
                    </a:xfrm>
                    <a:prstGeom prst="rect">
                      <a:avLst/>
                    </a:prstGeom>
                    <a:noFill/>
                    <a:ln>
                      <a:noFill/>
                    </a:ln>
                  </pic:spPr>
                </pic:pic>
              </a:graphicData>
            </a:graphic>
          </wp:inline>
        </w:drawing>
      </w:r>
    </w:p>
    <w:p>
      <w:pPr>
        <w:jc w:val="center"/>
        <w:rPr>
          <w:rFonts w:hint="eastAsia"/>
          <w:lang w:val="en-US" w:eastAsia="zh-CN"/>
        </w:rPr>
      </w:pPr>
      <w:r>
        <w:rPr>
          <w:rFonts w:hint="eastAsia" w:eastAsia="宋体" w:cs="Times New Roman"/>
          <w:sz w:val="21"/>
          <w:szCs w:val="21"/>
          <w:lang w:val="en-US" w:eastAsia="zh-CN"/>
        </w:rPr>
        <w:t>图5.1 感知层整体流程图</w:t>
      </w:r>
    </w:p>
    <w:p>
      <w:pPr>
        <w:pStyle w:val="4"/>
        <w:keepNext w:val="0"/>
        <w:keepLines w:val="0"/>
        <w:spacing w:before="120" w:after="120"/>
        <w:rPr>
          <w:rFonts w:hint="default" w:ascii="黑体" w:hAnsi="黑体"/>
          <w:sz w:val="28"/>
          <w:szCs w:val="28"/>
          <w:lang w:val="en-US" w:eastAsia="zh-CN"/>
        </w:rPr>
      </w:pPr>
      <w:bookmarkStart w:id="204" w:name="_Toc8033"/>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rFonts w:hint="eastAsia"/>
          <w:sz w:val="30"/>
          <w:szCs w:val="30"/>
          <w:lang w:eastAsia="zh-CN"/>
        </w:rPr>
        <w:t xml:space="preserve">2 </w:t>
      </w:r>
      <w:r>
        <w:rPr>
          <w:rFonts w:hint="eastAsia" w:ascii="黑体" w:hAnsi="黑体"/>
          <w:sz w:val="28"/>
          <w:szCs w:val="28"/>
          <w:lang w:val="en-US" w:eastAsia="zh-CN"/>
        </w:rPr>
        <w:t>ESP8266连接功能程序设计</w:t>
      </w:r>
      <w:bookmarkEnd w:id="204"/>
    </w:p>
    <w:p>
      <w:pPr>
        <w:ind w:firstLine="480" w:firstLineChars="200"/>
        <w:rPr>
          <w:rFonts w:hint="eastAsia" w:eastAsia="宋体"/>
          <w:lang w:val="en-US" w:eastAsia="zh-CN"/>
        </w:rPr>
      </w:pPr>
      <w:r>
        <w:rPr>
          <w:rFonts w:hint="eastAsia" w:eastAsia="宋体"/>
          <w:lang w:val="en-US" w:eastAsia="zh-CN"/>
        </w:rPr>
        <w:t>ESP8266WIFI主要实现指定WIFI的连接，并在此基础上连接到服务器建立同行，具体流程如下：先判断WIFI模块是否在线，不在线就一直循环检测，在检测到模块在线后，开始进行模式配置，将模块设置成sta模式并且重启，等待三秒重启完成后，连接指定的WIFI热点，并一直检测连接状态，直至连接成功，当连接成功后，又连接指定的IP地址和端口，并一直检测是否连接成功，直至连接成功。WIFI模块连接流程图如 图5.2 所示。</w:t>
      </w:r>
    </w:p>
    <w:p>
      <w:pPr>
        <w:ind w:firstLine="480" w:firstLineChars="200"/>
        <w:rPr>
          <w:rFonts w:hint="eastAsia" w:eastAsia="宋体"/>
          <w:lang w:val="en-US" w:eastAsia="zh-CN"/>
        </w:rPr>
      </w:pP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290820" cy="5887720"/>
            <wp:effectExtent l="0" t="0" r="0" b="10160"/>
            <wp:docPr id="7"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descr="wps"/>
                    <pic:cNvPicPr>
                      <a:picLocks noChangeAspect="1"/>
                    </pic:cNvPicPr>
                  </pic:nvPicPr>
                  <pic:blipFill>
                    <a:blip r:embed="rId49"/>
                    <a:srcRect t="7198" b="4463"/>
                    <a:stretch>
                      <a:fillRect/>
                    </a:stretch>
                  </pic:blipFill>
                  <pic:spPr>
                    <a:xfrm>
                      <a:off x="0" y="0"/>
                      <a:ext cx="5290820" cy="5887720"/>
                    </a:xfrm>
                    <a:prstGeom prst="rect">
                      <a:avLst/>
                    </a:prstGeom>
                    <a:noFill/>
                    <a:ln>
                      <a:noFill/>
                    </a:ln>
                  </pic:spPr>
                </pic:pic>
              </a:graphicData>
            </a:graphic>
          </wp:inline>
        </w:drawing>
      </w:r>
    </w:p>
    <w:p>
      <w:pPr>
        <w:jc w:val="center"/>
        <w:rPr>
          <w:rFonts w:hint="default" w:cs="Times New Roman"/>
          <w:sz w:val="21"/>
          <w:szCs w:val="21"/>
          <w:lang w:val="en-US" w:eastAsia="zh-CN"/>
        </w:rPr>
      </w:pPr>
      <w:r>
        <w:rPr>
          <w:rFonts w:hint="eastAsia" w:eastAsia="宋体" w:cs="Times New Roman"/>
          <w:sz w:val="21"/>
          <w:szCs w:val="21"/>
          <w:lang w:val="en-US" w:eastAsia="zh-CN"/>
        </w:rPr>
        <w:t>图 5.2 WIFI模块连接服务器流程图</w:t>
      </w:r>
    </w:p>
    <w:p>
      <w:pPr>
        <w:pStyle w:val="4"/>
        <w:rPr>
          <w:rFonts w:hint="eastAsia"/>
          <w:sz w:val="28"/>
          <w:szCs w:val="28"/>
        </w:rPr>
      </w:pPr>
      <w:bookmarkStart w:id="205" w:name="_Toc8225"/>
      <w:r>
        <w:rPr>
          <w:sz w:val="28"/>
          <w:szCs w:val="28"/>
        </w:rPr>
        <w:t>5</w:t>
      </w:r>
      <w:r>
        <w:rPr>
          <w:rFonts w:hint="eastAsia"/>
          <w:sz w:val="28"/>
          <w:szCs w:val="28"/>
          <w:lang w:val="en-US" w:eastAsia="zh-CN"/>
        </w:rPr>
        <w:t>.</w:t>
      </w:r>
      <w:r>
        <w:rPr>
          <w:rFonts w:hint="eastAsia"/>
          <w:sz w:val="28"/>
          <w:szCs w:val="28"/>
        </w:rPr>
        <w:t>1</w:t>
      </w:r>
      <w:r>
        <w:rPr>
          <w:rFonts w:hint="eastAsia"/>
          <w:sz w:val="28"/>
          <w:szCs w:val="28"/>
          <w:lang w:val="en-US" w:eastAsia="zh-CN"/>
        </w:rPr>
        <w:t>.</w:t>
      </w:r>
      <w:r>
        <w:rPr>
          <w:sz w:val="28"/>
          <w:szCs w:val="28"/>
        </w:rPr>
        <w:t>3</w:t>
      </w:r>
      <w:r>
        <w:rPr>
          <w:rFonts w:hint="eastAsia"/>
          <w:sz w:val="28"/>
          <w:szCs w:val="28"/>
        </w:rPr>
        <w:t xml:space="preserve"> </w:t>
      </w:r>
      <w:r>
        <w:rPr>
          <w:rFonts w:hint="eastAsia"/>
          <w:sz w:val="28"/>
          <w:szCs w:val="28"/>
          <w:lang w:val="en-US" w:eastAsia="zh-CN"/>
        </w:rPr>
        <w:t>WAV定长音频录制功能</w:t>
      </w:r>
      <w:r>
        <w:rPr>
          <w:rFonts w:hint="eastAsia"/>
          <w:sz w:val="28"/>
          <w:szCs w:val="28"/>
        </w:rPr>
        <w:t>程序设计</w:t>
      </w:r>
      <w:bookmarkEnd w:id="205"/>
    </w:p>
    <w:p>
      <w:pPr>
        <w:ind w:firstLine="480" w:firstLineChars="200"/>
        <w:rPr>
          <w:rFonts w:hint="eastAsia"/>
          <w:lang w:val="en-US" w:eastAsia="zh-CN"/>
        </w:rPr>
      </w:pPr>
      <w:r>
        <w:rPr>
          <w:rFonts w:hint="eastAsia"/>
          <w:lang w:val="en-US" w:eastAsia="zh-CN"/>
        </w:rPr>
        <w:t>先进行增益值的初始设置，然后打开指定的录音文件夹，如果打开失败就爆出错误，并将标志位设置成为 1，如果打开成功就进行各个数据结构的内存申请包括 WAV头文件变量，文件名变量，还有日志输出变量，这里出错也将标志位设置成1，进行标志位判断，如果过标志位为 1，那就退出程序，当标志位不为1时，检测流程控制位status是否为0，如果是向服务端申请当前时间戳，并将此时间戳作为要录制音频的文件名，然后将流程控制位status设置为 -1，继续检测status的值，当status等于-1时，模块都在进行音频的录制并写入相应文件，当时间超过设置的时间后，将status设置为1，当status为1时，更新WAV头文件的值，写入文件，完成音频的录制。程序流程图如 图 5.3 所示。</w:t>
      </w:r>
    </w:p>
    <w:p>
      <w:pPr>
        <w:ind w:firstLine="480" w:firstLineChars="200"/>
        <w:rPr>
          <w:rFonts w:hint="default"/>
          <w:lang w:val="en-US" w:eastAsia="zh-CN"/>
        </w:rPr>
      </w:pPr>
    </w:p>
    <w:p>
      <w:pPr>
        <w:ind w:firstLine="480" w:firstLineChars="200"/>
        <w:rPr>
          <w:rFonts w:hint="default"/>
          <w:lang w:val="en-US" w:eastAsia="zh-CN"/>
        </w:rPr>
      </w:pPr>
      <w:r>
        <w:rPr>
          <w:rFonts w:hint="default"/>
          <w:lang w:val="en-US" w:eastAsia="zh-CN"/>
        </w:rPr>
        <w:drawing>
          <wp:inline distT="0" distB="0" distL="114300" distR="114300">
            <wp:extent cx="4972050" cy="4298315"/>
            <wp:effectExtent l="0" t="0" r="0" b="14605"/>
            <wp:docPr id="8"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1" descr="wps"/>
                    <pic:cNvPicPr>
                      <a:picLocks noChangeAspect="1"/>
                    </pic:cNvPicPr>
                  </pic:nvPicPr>
                  <pic:blipFill>
                    <a:blip r:embed="rId50"/>
                    <a:srcRect t="6802" b="3955"/>
                    <a:stretch>
                      <a:fillRect/>
                    </a:stretch>
                  </pic:blipFill>
                  <pic:spPr>
                    <a:xfrm>
                      <a:off x="0" y="0"/>
                      <a:ext cx="4972050" cy="429831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5.3 WAV定长音频录制程序流程图</w:t>
      </w:r>
    </w:p>
    <w:p>
      <w:pPr>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eastAsia="zh-CN"/>
        </w:rPr>
      </w:pPr>
      <w:bookmarkStart w:id="206" w:name="_Toc30729"/>
      <w:r>
        <w:rPr>
          <w:sz w:val="30"/>
          <w:szCs w:val="30"/>
          <w:lang w:eastAsia="zh-CN"/>
        </w:rPr>
        <w:t>5</w:t>
      </w:r>
      <w:r>
        <w:rPr>
          <w:rFonts w:hint="eastAsia"/>
          <w:sz w:val="30"/>
          <w:szCs w:val="30"/>
          <w:lang w:val="en-US" w:eastAsia="zh-CN"/>
        </w:rPr>
        <w:t>.</w:t>
      </w:r>
      <w:r>
        <w:rPr>
          <w:rFonts w:hint="eastAsia"/>
          <w:sz w:val="30"/>
          <w:szCs w:val="30"/>
          <w:lang w:eastAsia="zh-CN"/>
        </w:rPr>
        <w:t>1</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ascii="黑体" w:hAnsi="黑体"/>
          <w:sz w:val="28"/>
          <w:szCs w:val="28"/>
          <w:lang w:val="en-US" w:eastAsia="zh-CN"/>
        </w:rPr>
        <w:t>音频文件上传更新功能程序设计</w:t>
      </w:r>
      <w:bookmarkEnd w:id="206"/>
    </w:p>
    <w:p>
      <w:pPr>
        <w:ind w:firstLine="480" w:firstLineChars="200"/>
        <w:jc w:val="left"/>
        <w:rPr>
          <w:rFonts w:hint="eastAsia" w:cs="Times New Roman"/>
          <w:lang w:val="en-US" w:eastAsia="zh-CN"/>
        </w:rPr>
      </w:pPr>
      <w:r>
        <w:rPr>
          <w:rFonts w:hint="eastAsia" w:cs="Times New Roman"/>
          <w:lang w:val="en-US" w:eastAsia="zh-CN"/>
        </w:rPr>
        <w:t>本系统设计让用户自动控制自己音频的上传时间点，而不强制自动上传用户的音频数据，当用户点击相应的按键，上传行为被触发，开始执行上传操作，具体流程如下：</w:t>
      </w:r>
    </w:p>
    <w:p>
      <w:pPr>
        <w:ind w:firstLine="480" w:firstLineChars="200"/>
        <w:jc w:val="left"/>
        <w:rPr>
          <w:rFonts w:hint="eastAsia" w:cs="Times New Roman"/>
          <w:lang w:val="en-US" w:eastAsia="zh-CN"/>
        </w:rPr>
      </w:pPr>
      <w:r>
        <w:rPr>
          <w:rFonts w:hint="eastAsia" w:cs="Times New Roman"/>
          <w:lang w:val="en-US" w:eastAsia="zh-CN"/>
        </w:rPr>
        <w:t>程序先申请内存空间，用于后面数据的存储，然后向服务器申请待发送的文件名称，检测收到的文件名，如果文件名为 -1 ，表示文件已经全部上传完毕，没有待发送的文件，当文件名不为 -1时，发送相应的文件。流程图如 图 5.4所示。</w:t>
      </w:r>
    </w:p>
    <w:p>
      <w:pPr>
        <w:ind w:firstLine="480" w:firstLineChars="200"/>
        <w:jc w:val="left"/>
        <w:rPr>
          <w:rFonts w:hint="default" w:cs="Times New Roman"/>
          <w:lang w:val="en-US" w:eastAsia="zh-CN"/>
        </w:rPr>
      </w:pPr>
    </w:p>
    <w:p>
      <w:pPr>
        <w:ind w:firstLine="420" w:firstLineChars="200"/>
        <w:jc w:val="center"/>
        <w:rPr>
          <w:rFonts w:hint="eastAsia" w:eastAsia="宋体" w:cs="Times New Roman"/>
          <w:sz w:val="21"/>
          <w:szCs w:val="21"/>
          <w:lang w:eastAsia="zh-CN"/>
        </w:rPr>
      </w:pPr>
      <w:r>
        <w:rPr>
          <w:rFonts w:hint="eastAsia" w:eastAsia="宋体" w:cs="Times New Roman"/>
          <w:sz w:val="21"/>
          <w:szCs w:val="21"/>
          <w:lang w:eastAsia="zh-CN"/>
        </w:rPr>
        <w:drawing>
          <wp:inline distT="0" distB="0" distL="114300" distR="114300">
            <wp:extent cx="4730750" cy="6294120"/>
            <wp:effectExtent l="0" t="0" r="0" b="0"/>
            <wp:docPr id="9"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B019B1-382A-4266-B25C-5B523AA43C14-2" descr="wps"/>
                    <pic:cNvPicPr>
                      <a:picLocks noChangeAspect="1"/>
                    </pic:cNvPicPr>
                  </pic:nvPicPr>
                  <pic:blipFill>
                    <a:blip r:embed="rId51"/>
                    <a:srcRect l="12096" t="10115" r="6644" b="6512"/>
                    <a:stretch>
                      <a:fillRect/>
                    </a:stretch>
                  </pic:blipFill>
                  <pic:spPr>
                    <a:xfrm>
                      <a:off x="0" y="0"/>
                      <a:ext cx="4730750" cy="6294120"/>
                    </a:xfrm>
                    <a:prstGeom prst="rect">
                      <a:avLst/>
                    </a:prstGeom>
                    <a:noFill/>
                    <a:ln>
                      <a:noFill/>
                    </a:ln>
                  </pic:spPr>
                </pic:pic>
              </a:graphicData>
            </a:graphic>
          </wp:inline>
        </w:drawing>
      </w:r>
    </w:p>
    <w:p>
      <w:pPr>
        <w:jc w:val="center"/>
        <w:rPr>
          <w:rFonts w:hint="default" w:cs="Times New Roman"/>
          <w:sz w:val="21"/>
          <w:szCs w:val="21"/>
          <w:lang w:val="en-US" w:eastAsia="zh-CN"/>
        </w:rPr>
      </w:pPr>
      <w:r>
        <w:rPr>
          <w:rFonts w:hint="eastAsia" w:eastAsia="宋体" w:cs="Times New Roman"/>
          <w:sz w:val="21"/>
          <w:szCs w:val="21"/>
          <w:lang w:val="en-US" w:eastAsia="zh-CN"/>
        </w:rPr>
        <w:t>图 5.4 音频文件上传流程图</w:t>
      </w:r>
    </w:p>
    <w:bookmarkEnd w:id="187"/>
    <w:bookmarkEnd w:id="188"/>
    <w:bookmarkEnd w:id="189"/>
    <w:bookmarkEnd w:id="190"/>
    <w:bookmarkEnd w:id="191"/>
    <w:bookmarkEnd w:id="192"/>
    <w:bookmarkEnd w:id="193"/>
    <w:bookmarkEnd w:id="194"/>
    <w:bookmarkEnd w:id="195"/>
    <w:bookmarkEnd w:id="196"/>
    <w:bookmarkEnd w:id="197"/>
    <w:bookmarkEnd w:id="198"/>
    <w:p>
      <w:pPr>
        <w:pStyle w:val="3"/>
        <w:rPr>
          <w:rFonts w:hint="eastAsia"/>
          <w:sz w:val="30"/>
          <w:szCs w:val="30"/>
          <w:lang w:eastAsia="zh-CN"/>
        </w:rPr>
      </w:pPr>
      <w:bookmarkStart w:id="207" w:name="_Toc482805319"/>
      <w:bookmarkStart w:id="208" w:name="_Toc15178"/>
      <w:bookmarkStart w:id="209" w:name="_Toc410210597"/>
      <w:bookmarkStart w:id="210" w:name="_Toc410226530"/>
      <w:bookmarkStart w:id="211" w:name="_Toc410226976"/>
      <w:bookmarkStart w:id="212" w:name="_Toc410227403"/>
      <w:bookmarkStart w:id="213" w:name="_Toc410218092"/>
      <w:bookmarkStart w:id="214" w:name="_Toc410209606"/>
      <w:bookmarkStart w:id="215" w:name="_Toc410207974"/>
      <w:bookmarkStart w:id="216" w:name="_Toc410211512"/>
      <w:bookmarkStart w:id="217" w:name="_Toc410214096"/>
      <w:r>
        <w:rPr>
          <w:sz w:val="30"/>
          <w:szCs w:val="30"/>
        </w:rPr>
        <w:t>5</w:t>
      </w:r>
      <w:r>
        <w:rPr>
          <w:rFonts w:hint="eastAsia"/>
          <w:sz w:val="30"/>
          <w:szCs w:val="30"/>
          <w:lang w:val="en-US" w:eastAsia="zh-CN"/>
        </w:rPr>
        <w:t>.</w:t>
      </w:r>
      <w:r>
        <w:rPr>
          <w:sz w:val="30"/>
          <w:szCs w:val="30"/>
        </w:rPr>
        <w:t>2</w:t>
      </w:r>
      <w:r>
        <w:rPr>
          <w:rFonts w:hint="eastAsia"/>
          <w:sz w:val="30"/>
          <w:szCs w:val="30"/>
          <w:lang w:eastAsia="zh-CN"/>
        </w:rPr>
        <w:t xml:space="preserve"> </w:t>
      </w:r>
      <w:r>
        <w:rPr>
          <w:rFonts w:hint="eastAsia"/>
          <w:sz w:val="30"/>
          <w:szCs w:val="30"/>
          <w:lang w:val="en-US" w:eastAsia="zh-CN"/>
        </w:rPr>
        <w:t>服务端</w:t>
      </w:r>
      <w:r>
        <w:rPr>
          <w:rFonts w:hint="eastAsia"/>
          <w:sz w:val="30"/>
          <w:szCs w:val="30"/>
          <w:lang w:eastAsia="zh-CN"/>
        </w:rPr>
        <w:t>程序</w:t>
      </w:r>
      <w:r>
        <w:rPr>
          <w:rFonts w:hint="eastAsia"/>
          <w:sz w:val="30"/>
          <w:szCs w:val="30"/>
        </w:rPr>
        <w:t>设计</w:t>
      </w:r>
      <w:bookmarkEnd w:id="207"/>
      <w:bookmarkEnd w:id="208"/>
    </w:p>
    <w:p>
      <w:pPr>
        <w:pStyle w:val="4"/>
        <w:keepNext w:val="0"/>
        <w:keepLines w:val="0"/>
        <w:spacing w:before="120" w:after="120"/>
        <w:rPr>
          <w:rFonts w:hint="default" w:ascii="黑体" w:hAnsi="黑体"/>
          <w:sz w:val="28"/>
          <w:szCs w:val="28"/>
          <w:lang w:val="en-US" w:eastAsia="zh-CN"/>
        </w:rPr>
      </w:pPr>
      <w:bookmarkStart w:id="218" w:name="_Toc482805320"/>
      <w:bookmarkStart w:id="219" w:name="_Toc17484"/>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rFonts w:hint="eastAsia"/>
          <w:sz w:val="28"/>
          <w:szCs w:val="28"/>
          <w:lang w:eastAsia="zh-CN"/>
        </w:rPr>
        <w:t>1</w:t>
      </w:r>
      <w:r>
        <w:rPr>
          <w:rFonts w:hint="eastAsia"/>
          <w:sz w:val="30"/>
          <w:szCs w:val="30"/>
          <w:lang w:eastAsia="zh-CN"/>
        </w:rPr>
        <w:t xml:space="preserve"> </w:t>
      </w:r>
      <w:bookmarkEnd w:id="218"/>
      <w:r>
        <w:rPr>
          <w:rFonts w:hint="eastAsia"/>
          <w:sz w:val="28"/>
          <w:szCs w:val="30"/>
          <w:lang w:val="en-US" w:eastAsia="zh-CN"/>
        </w:rPr>
        <w:t>服务端整体程序设计</w:t>
      </w:r>
      <w:bookmarkEnd w:id="219"/>
    </w:p>
    <w:p>
      <w:pPr>
        <w:ind w:firstLine="480" w:firstLineChars="200"/>
        <w:rPr>
          <w:rFonts w:hint="eastAsia" w:cs="Times New Roman"/>
          <w:lang w:val="en-US" w:eastAsia="zh-CN"/>
        </w:rPr>
      </w:pPr>
      <w:r>
        <w:rPr>
          <w:rFonts w:hint="eastAsia" w:cs="Times New Roman"/>
          <w:lang w:val="en-US" w:eastAsia="zh-CN"/>
        </w:rPr>
        <w:t>服务端的功能就是接收来自感知层和客户端的请求，并根据请求来进行数据的处理，并返回相应的值，整体功能如下。</w:t>
      </w:r>
    </w:p>
    <w:p>
      <w:pPr>
        <w:ind w:firstLine="480" w:firstLineChars="200"/>
        <w:rPr>
          <w:rFonts w:hint="eastAsia" w:cs="Times New Roman"/>
          <w:lang w:val="en-US" w:eastAsia="zh-CN"/>
        </w:rPr>
      </w:pPr>
      <w:r>
        <w:rPr>
          <w:rFonts w:hint="eastAsia" w:cs="Times New Roman"/>
          <w:lang w:val="en-US" w:eastAsia="zh-CN"/>
        </w:rPr>
        <w:t>服务端程序使用三个线程，用于并行处理三个不同的功能，包括请求的接收和处理，pcm文件到字符文件的转换，以及字符文件的智能处理。请求的接收和处理就是一个死循环监听来自客户端和感知层的所有连接请求，当收到连接请求后，开启一个新的线程专门处理这个请求，这样就可以实现同时处理多个请求，当收到请求信息时，得到解析出请求帧，并按照应用层协议进行相应的处理操作，具体请求帧和操作如下：</w:t>
      </w:r>
    </w:p>
    <w:p>
      <w:pPr>
        <w:ind w:firstLine="480" w:firstLineChars="200"/>
        <w:rPr>
          <w:rFonts w:hint="eastAsia" w:eastAsia="宋体"/>
          <w:lang w:val="en-US" w:eastAsia="zh-CN"/>
        </w:rPr>
      </w:pPr>
      <w:r>
        <w:rPr>
          <w:rFonts w:hint="eastAsia" w:eastAsia="宋体"/>
          <w:lang w:val="en-US" w:eastAsia="zh-CN"/>
        </w:rPr>
        <w:t>1）{"from":0,"ID":"123","time":1614738576,"k":3,"order":"210"} 表示客户端向云端访问关键词，并返回json格式的字符串 {"文件":2.075,"录制":2.1,"音频":2.162}</w:t>
      </w:r>
    </w:p>
    <w:p>
      <w:pPr>
        <w:ind w:firstLine="480" w:firstLineChars="200"/>
        <w:rPr>
          <w:rFonts w:hint="eastAsia" w:eastAsia="宋体"/>
          <w:lang w:val="en-US" w:eastAsia="zh-CN"/>
        </w:rPr>
      </w:pPr>
      <w:r>
        <w:rPr>
          <w:rFonts w:hint="eastAsia" w:eastAsia="宋体"/>
          <w:lang w:val="en-US" w:eastAsia="zh-CN"/>
        </w:rPr>
        <w:t>2）{"from":0,"ID":"123","time":1614740484,"k":0,"order":"211"} 表示客户端向云端访问心情值，并返回json嵌套json格式的字符串{"0":{"zhi":"0","time":1614655520},"1":{"zhi":"-2115","time":1614655537},"2":{"zhi":"0","time":1614655554},"3":{"zhi":"0","time":1614655617},"linecount":4}，其中licount代表心情值条数。</w:t>
      </w:r>
    </w:p>
    <w:p>
      <w:pPr>
        <w:ind w:firstLine="480" w:firstLineChars="200"/>
        <w:rPr>
          <w:rFonts w:hint="eastAsia" w:eastAsia="宋体"/>
          <w:lang w:val="en-US" w:eastAsia="zh-CN"/>
        </w:rPr>
      </w:pPr>
      <w:r>
        <w:rPr>
          <w:rFonts w:hint="eastAsia" w:eastAsia="宋体"/>
          <w:lang w:val="en-US" w:eastAsia="zh-CN"/>
        </w:rPr>
        <w:t>3）{"from":0,"ID":"123","time":1614746611,"k":0,"order":"212"} 表示客户端向云端请求捕获的预测事情，返回帧格式（json字符串）：{"0":"电影","linecount":1}。</w:t>
      </w:r>
    </w:p>
    <w:p>
      <w:pPr>
        <w:ind w:firstLine="480" w:firstLineChars="200"/>
        <w:rPr>
          <w:rFonts w:hint="eastAsia" w:eastAsia="宋体"/>
          <w:lang w:val="en-US" w:eastAsia="zh-CN"/>
        </w:rPr>
      </w:pPr>
      <w:r>
        <w:rPr>
          <w:rFonts w:hint="eastAsia" w:eastAsia="宋体"/>
          <w:lang w:val="en-US" w:eastAsia="zh-CN"/>
        </w:rPr>
        <w:t>4）{"from":0,"ID":"123","time":1614751767,"k":0,"order":"213"} 表示客户端向云端请求其他统计数据（今日总结）返回帧格式：{"11":{"nd":1},"Freword":"电影","MaxJiange":120,"totalnu":112,"Frequence":6,"0":{"v":25},"1":{"n":13},"2":{"r":9},"3":{"wp":6},"linecount":12,"4":{"m":6},"5":{"nt":5},"6":{"q":4},"MaxDuohuaStart":111,"7":{"c":2},"8":{"nh":2},"9":{"p":1},"MaxJiangeStart":114,"MaxStr":"这是第1个测试文件，现在录制测试的音频。","10":{"u":1}}，Linecount键 代表词性总数  整型代表词性出现频率的排序，MaxJiange 代表最大的沉默时间，MaxJiangeStart 代表最长沉默时间的起始时间，Totalnu 代表总共说的词语数量，MaxDuohuaStart 代表最长句子的开始时间，MaxStr 代表最长话的内容</w:t>
      </w:r>
      <w:r>
        <w:rPr>
          <w:rFonts w:hint="eastAsia" w:eastAsia="宋体"/>
          <w:lang w:val="en-US" w:eastAsia="zh-CN"/>
        </w:rPr>
        <w:tab/>
      </w:r>
      <w:r>
        <w:rPr>
          <w:rFonts w:hint="eastAsia" w:eastAsia="宋体"/>
          <w:lang w:val="en-US" w:eastAsia="zh-CN"/>
        </w:rPr>
        <w:t>，Freword 表示频率最高的词语，Frequence 表示最高频率的次数。</w:t>
      </w:r>
    </w:p>
    <w:p>
      <w:pPr>
        <w:ind w:firstLine="480" w:firstLineChars="200"/>
        <w:rPr>
          <w:rFonts w:hint="eastAsia" w:eastAsia="宋体"/>
          <w:lang w:val="en-US" w:eastAsia="zh-CN"/>
        </w:rPr>
      </w:pPr>
      <w:r>
        <w:rPr>
          <w:rFonts w:hint="eastAsia" w:eastAsia="宋体"/>
          <w:lang w:val="en-US" w:eastAsia="zh-CN"/>
        </w:rPr>
        <w:t>5）{"from":0,"ID":"123","time":1614738576,"k":100,"order":"214"} 表示客户端向云端访问词云，并返回图片流。</w:t>
      </w:r>
    </w:p>
    <w:p>
      <w:pPr>
        <w:ind w:firstLine="480" w:firstLineChars="200"/>
        <w:rPr>
          <w:rFonts w:hint="default" w:eastAsia="宋体"/>
          <w:lang w:val="en-US" w:eastAsia="zh-CN"/>
        </w:rPr>
      </w:pPr>
      <w:r>
        <w:rPr>
          <w:rFonts w:hint="eastAsia" w:eastAsia="宋体"/>
          <w:lang w:val="en-US" w:eastAsia="zh-CN"/>
        </w:rPr>
        <w:t>6）{"data":"电影","from":0,"ID":"123","time":0,"k":0,"order":"215"} 表示客户端向云端访问指定事情的推荐描述，服务端返回 ：百度电影吧，身边的影迷发烧友聚集地！??https://tieba.baidu.com/f?kw=%B5%E7%D3%B0&amp;fr=ala0&amp;tpl=5??百度电影吧。</w:t>
      </w:r>
    </w:p>
    <w:p>
      <w:pPr>
        <w:ind w:firstLine="480" w:firstLineChars="200"/>
        <w:rPr>
          <w:rFonts w:hint="eastAsia" w:eastAsia="宋体"/>
          <w:lang w:val="en-US" w:eastAsia="zh-CN"/>
        </w:rPr>
      </w:pPr>
      <w:r>
        <w:rPr>
          <w:rFonts w:hint="eastAsia" w:eastAsia="宋体"/>
          <w:lang w:val="en-US" w:eastAsia="zh-CN"/>
        </w:rPr>
        <w:t>7）{"data":"电影","from":0,"ID":"123","time":0,"k":0,"order":"216"} 表示客户端向云端访问指定事情的推荐图片，服务端返回相应图片。</w:t>
      </w:r>
    </w:p>
    <w:p>
      <w:pPr>
        <w:ind w:firstLine="480" w:firstLineChars="200"/>
        <w:rPr>
          <w:rFonts w:hint="default" w:eastAsia="宋体"/>
          <w:lang w:val="en-US" w:eastAsia="zh-CN"/>
        </w:rPr>
      </w:pPr>
      <w:r>
        <w:rPr>
          <w:rFonts w:hint="eastAsia" w:eastAsia="宋体"/>
          <w:lang w:val="en-US" w:eastAsia="zh-CN"/>
        </w:rPr>
        <w:t xml:space="preserve"> 8）{"data":"","from":0,"ID":"123","time":0,"k":0,"order":"217"} 表示客户端向云端访问指定句子，服务端返回:以前，总是以为自己丑，矮，衰，穷。而现在，慢慢的都朝着好的方向发展了:好丑，好矮，好衰，好穷！。</w:t>
      </w:r>
    </w:p>
    <w:p>
      <w:pPr>
        <w:ind w:firstLine="480" w:firstLineChars="200"/>
        <w:rPr>
          <w:rFonts w:hint="eastAsia" w:eastAsia="宋体"/>
          <w:lang w:val="en-US" w:eastAsia="zh-CN"/>
        </w:rPr>
      </w:pPr>
      <w:r>
        <w:rPr>
          <w:rFonts w:hint="eastAsia" w:eastAsia="宋体"/>
          <w:lang w:val="en-US" w:eastAsia="zh-CN"/>
        </w:rPr>
        <w:t>9）{"data":"","from":0,"ID":"123","time":0,"k":0,"order":"218"}表示客户端向云端访问小说类的名言，服务端返回： 有时你飞到了头，却发现还不如中间掉下来《球状闪电》。</w:t>
      </w:r>
    </w:p>
    <w:p>
      <w:pPr>
        <w:ind w:firstLine="480" w:firstLineChars="200"/>
        <w:rPr>
          <w:rFonts w:hint="default" w:eastAsia="宋体"/>
          <w:lang w:val="en-US" w:eastAsia="zh-CN"/>
        </w:rPr>
      </w:pPr>
      <w:r>
        <w:rPr>
          <w:rFonts w:hint="eastAsia" w:eastAsia="宋体"/>
          <w:lang w:val="en-US" w:eastAsia="zh-CN"/>
        </w:rPr>
        <w:t>10）{"data":"","from":0,"ID":"123","time":0,"k":0,"order":"219"}表示客户端向云端访问心情分析服务端返回： 相应的心情分析。</w:t>
      </w:r>
    </w:p>
    <w:p>
      <w:pPr>
        <w:ind w:firstLine="480" w:firstLineChars="200"/>
        <w:rPr>
          <w:rFonts w:hint="eastAsia" w:eastAsia="宋体"/>
          <w:lang w:val="en-US" w:eastAsia="zh-CN"/>
        </w:rPr>
      </w:pPr>
      <w:r>
        <w:rPr>
          <w:rFonts w:hint="eastAsia" w:eastAsia="宋体"/>
          <w:lang w:val="en-US" w:eastAsia="zh-CN"/>
        </w:rPr>
        <w:t>11）{"data":"","from":0,"ID":"123","time":0,"k":0,"order":"21A"} 表示客户端向云端访问最近词云背景图，服务端返回： 相应图片。</w:t>
      </w:r>
    </w:p>
    <w:p>
      <w:pPr>
        <w:ind w:firstLine="480" w:firstLineChars="200"/>
        <w:rPr>
          <w:rFonts w:hint="default" w:eastAsia="宋体"/>
          <w:lang w:val="en-US" w:eastAsia="zh-CN"/>
        </w:rPr>
      </w:pPr>
      <w:r>
        <w:rPr>
          <w:rFonts w:hint="eastAsia" w:eastAsia="宋体"/>
          <w:lang w:val="en-US" w:eastAsia="zh-CN"/>
        </w:rPr>
        <w:t>12）{</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010</w:t>
      </w:r>
      <w:r>
        <w:rPr>
          <w:rFonts w:hint="default" w:eastAsia="宋体"/>
          <w:lang w:val="en-US" w:eastAsia="zh-CN"/>
        </w:rPr>
        <w:t>”</w:t>
      </w:r>
      <w:r>
        <w:rPr>
          <w:rFonts w:hint="eastAsia" w:eastAsia="宋体"/>
          <w:lang w:val="en-US" w:eastAsia="zh-CN"/>
        </w:rPr>
        <w:t xml:space="preserve">} 代表单片机向服务端请求时间戳，然后服务端直接返回一个数字字符串 </w:t>
      </w:r>
      <w:r>
        <w:rPr>
          <w:rFonts w:hint="default" w:eastAsia="宋体"/>
          <w:lang w:val="en-US" w:eastAsia="zh-CN"/>
        </w:rPr>
        <w:t>“1620709417”</w:t>
      </w:r>
      <w:r>
        <w:rPr>
          <w:rFonts w:hint="eastAsia" w:eastAsia="宋体"/>
          <w:lang w:val="en-US" w:eastAsia="zh-CN"/>
        </w:rPr>
        <w:t>。</w:t>
      </w:r>
    </w:p>
    <w:p>
      <w:pPr>
        <w:ind w:firstLine="480" w:firstLineChars="200"/>
        <w:rPr>
          <w:rFonts w:hint="default" w:eastAsia="宋体"/>
          <w:lang w:val="en-US" w:eastAsia="zh-CN"/>
        </w:rPr>
      </w:pPr>
      <w:r>
        <w:rPr>
          <w:rFonts w:hint="eastAsia" w:eastAsia="宋体"/>
          <w:lang w:val="en-US" w:eastAsia="zh-CN"/>
        </w:rPr>
        <w:t>13）{</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011</w:t>
      </w:r>
      <w:r>
        <w:rPr>
          <w:rFonts w:hint="default" w:eastAsia="宋体"/>
          <w:lang w:val="en-US" w:eastAsia="zh-CN"/>
        </w:rPr>
        <w:t>”</w:t>
      </w:r>
      <w:r>
        <w:rPr>
          <w:rFonts w:hint="eastAsia" w:eastAsia="宋体"/>
          <w:lang w:val="en-US" w:eastAsia="zh-CN"/>
        </w:rPr>
        <w:t>} 代表单片机向服务端发送wav串口文件，服务端开始准备接收文件，并进行wav音频文件重构。</w:t>
      </w:r>
    </w:p>
    <w:p>
      <w:pPr>
        <w:ind w:firstLine="480" w:firstLineChars="200"/>
        <w:jc w:val="left"/>
        <w:rPr>
          <w:rFonts w:hint="default" w:eastAsia="宋体" w:cs="Times New Roman"/>
          <w:lang w:val="en-US" w:eastAsia="zh-CN"/>
        </w:rPr>
      </w:pPr>
      <w:r>
        <w:rPr>
          <w:rFonts w:hint="eastAsia" w:eastAsia="宋体"/>
          <w:lang w:val="en-US" w:eastAsia="zh-CN"/>
        </w:rPr>
        <w:t>14）{</w:t>
      </w:r>
      <w:r>
        <w:rPr>
          <w:rFonts w:hint="default" w:eastAsia="宋体"/>
          <w:lang w:val="en-US" w:eastAsia="zh-CN"/>
        </w:rPr>
        <w:t>“</w:t>
      </w:r>
      <w:r>
        <w:rPr>
          <w:rFonts w:hint="eastAsia" w:eastAsia="宋体"/>
          <w:lang w:val="en-US" w:eastAsia="zh-CN"/>
        </w:rPr>
        <w:t>from</w:t>
      </w:r>
      <w:r>
        <w:rPr>
          <w:rFonts w:hint="default" w:eastAsia="宋体"/>
          <w:lang w:val="en-US" w:eastAsia="zh-CN"/>
        </w:rPr>
        <w:t>”</w:t>
      </w:r>
      <w:r>
        <w:rPr>
          <w:rFonts w:hint="eastAsia" w:eastAsia="宋体"/>
          <w:lang w:val="en-US" w:eastAsia="zh-CN"/>
        </w:rPr>
        <w:t>:1,order:</w:t>
      </w:r>
      <w:r>
        <w:rPr>
          <w:rFonts w:hint="default" w:eastAsia="宋体"/>
          <w:lang w:val="en-US" w:eastAsia="zh-CN"/>
        </w:rPr>
        <w:t>”</w:t>
      </w:r>
      <w:r>
        <w:rPr>
          <w:rFonts w:hint="eastAsia" w:eastAsia="宋体"/>
          <w:lang w:val="en-US" w:eastAsia="zh-CN"/>
        </w:rPr>
        <w:t>012</w:t>
      </w:r>
      <w:r>
        <w:rPr>
          <w:rFonts w:hint="default" w:eastAsia="宋体"/>
          <w:lang w:val="en-US" w:eastAsia="zh-CN"/>
        </w:rPr>
        <w:t>”</w:t>
      </w:r>
      <w:r>
        <w:rPr>
          <w:rFonts w:hint="eastAsia" w:eastAsia="宋体"/>
          <w:lang w:val="en-US" w:eastAsia="zh-CN"/>
        </w:rPr>
        <w:t>} 代表单片机向服务端询问当前的发送文件名，服务端返回应当发送的文件名。</w:t>
      </w:r>
    </w:p>
    <w:p>
      <w:pPr>
        <w:ind w:firstLine="420" w:firstLineChars="0"/>
        <w:rPr>
          <w:rFonts w:hint="eastAsia" w:cs="Times New Roman"/>
          <w:lang w:val="en-US" w:eastAsia="zh-CN"/>
        </w:rPr>
      </w:pPr>
      <w:r>
        <w:rPr>
          <w:rFonts w:hint="eastAsia" w:cs="Times New Roman"/>
          <w:lang w:val="en-US" w:eastAsia="zh-CN"/>
        </w:rPr>
        <w:t>pcm转字符串线程就是不断地检测有没有新的pcm文件生成，当检测到新pcm文件生成，就将它转换成字符文件。</w:t>
      </w:r>
    </w:p>
    <w:p>
      <w:pPr>
        <w:ind w:firstLine="420" w:firstLineChars="0"/>
        <w:rPr>
          <w:rFonts w:hint="eastAsia" w:cs="Times New Roman"/>
          <w:lang w:val="en-US" w:eastAsia="zh-CN"/>
        </w:rPr>
      </w:pPr>
      <w:r>
        <w:rPr>
          <w:rFonts w:hint="eastAsia" w:cs="Times New Roman"/>
          <w:lang w:val="en-US" w:eastAsia="zh-CN"/>
        </w:rPr>
        <w:t>字符处理线程也时在不断检测有无新的字符文件生成，当检测到有新文件生成时，对新的字符文件进行智能事件捕捉，情感分析，关键字提取等操作，并把结果存入相应的文件，方便后续使用。服务端整体流程图如图 5.5所示。</w:t>
      </w:r>
    </w:p>
    <w:p>
      <w:pPr>
        <w:ind w:firstLine="420" w:firstLineChars="0"/>
        <w:rPr>
          <w:rFonts w:hint="eastAsia" w:cs="Times New Roman"/>
          <w:lang w:val="en-US" w:eastAsia="zh-CN"/>
        </w:rPr>
      </w:pPr>
    </w:p>
    <w:p>
      <w:pPr>
        <w:jc w:val="left"/>
        <w:rPr>
          <w:rFonts w:hint="eastAsia" w:cs="Times New Roman"/>
          <w:lang w:val="en-US" w:eastAsia="zh-CN"/>
        </w:rPr>
      </w:pPr>
      <w:r>
        <w:rPr>
          <w:rFonts w:hint="eastAsia" w:cs="Times New Roman"/>
          <w:lang w:val="en-US" w:eastAsia="zh-CN"/>
        </w:rPr>
        <w:drawing>
          <wp:inline distT="0" distB="0" distL="114300" distR="114300">
            <wp:extent cx="5570220" cy="4558030"/>
            <wp:effectExtent l="0" t="0" r="7620" b="13970"/>
            <wp:docPr id="47" name="图片 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6" descr="wps"/>
                    <pic:cNvPicPr>
                      <a:picLocks noChangeAspect="1"/>
                    </pic:cNvPicPr>
                  </pic:nvPicPr>
                  <pic:blipFill>
                    <a:blip r:embed="rId52"/>
                    <a:srcRect l="6700" t="8206" r="3668" b="4857"/>
                    <a:stretch>
                      <a:fillRect/>
                    </a:stretch>
                  </pic:blipFill>
                  <pic:spPr>
                    <a:xfrm>
                      <a:off x="0" y="0"/>
                      <a:ext cx="5570220" cy="455803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5.5 服务端整体程序流程图</w:t>
      </w:r>
    </w:p>
    <w:p>
      <w:pPr>
        <w:ind w:firstLine="480" w:firstLineChars="200"/>
        <w:jc w:val="center"/>
        <w:rPr>
          <w:rFonts w:hint="default" w:cs="Times New Roman"/>
          <w:lang w:val="en-US" w:eastAsia="zh-CN"/>
        </w:rPr>
      </w:pPr>
    </w:p>
    <w:p>
      <w:pPr>
        <w:pStyle w:val="4"/>
        <w:keepNext w:val="0"/>
        <w:keepLines w:val="0"/>
        <w:spacing w:before="120" w:after="120"/>
        <w:rPr>
          <w:rFonts w:hint="default" w:ascii="黑体" w:hAnsi="黑体"/>
          <w:sz w:val="28"/>
          <w:szCs w:val="28"/>
          <w:lang w:val="en-US"/>
        </w:rPr>
      </w:pPr>
      <w:bookmarkStart w:id="220" w:name="_Toc21991"/>
      <w:r>
        <w:rPr>
          <w:sz w:val="28"/>
          <w:szCs w:val="28"/>
        </w:rPr>
        <w:t>5</w:t>
      </w:r>
      <w:r>
        <w:rPr>
          <w:rFonts w:hint="eastAsia"/>
          <w:sz w:val="28"/>
          <w:szCs w:val="28"/>
          <w:lang w:val="en-US" w:eastAsia="zh-CN"/>
        </w:rPr>
        <w:t>.</w:t>
      </w:r>
      <w:r>
        <w:rPr>
          <w:rFonts w:hint="eastAsia"/>
          <w:sz w:val="28"/>
          <w:szCs w:val="28"/>
          <w:lang w:eastAsia="zh-CN"/>
        </w:rPr>
        <w:t>2</w:t>
      </w:r>
      <w:r>
        <w:rPr>
          <w:rFonts w:hint="eastAsia"/>
          <w:sz w:val="28"/>
          <w:szCs w:val="28"/>
          <w:lang w:val="en-US" w:eastAsia="zh-CN"/>
        </w:rPr>
        <w:t>.</w:t>
      </w:r>
      <w:r>
        <w:rPr>
          <w:sz w:val="28"/>
          <w:szCs w:val="28"/>
        </w:rPr>
        <w:t>2</w:t>
      </w:r>
      <w:r>
        <w:rPr>
          <w:rFonts w:hint="eastAsia"/>
          <w:sz w:val="28"/>
          <w:szCs w:val="28"/>
          <w:lang w:eastAsia="zh-CN"/>
        </w:rPr>
        <w:t xml:space="preserve"> </w:t>
      </w:r>
      <w:r>
        <w:rPr>
          <w:rFonts w:hint="eastAsia"/>
          <w:sz w:val="30"/>
          <w:szCs w:val="30"/>
          <w:lang w:val="en-US" w:eastAsia="zh-CN"/>
        </w:rPr>
        <w:t>WAV音频文件的重构</w:t>
      </w:r>
      <w:bookmarkEnd w:id="220"/>
    </w:p>
    <w:p>
      <w:pPr>
        <w:ind w:firstLine="480" w:firstLineChars="200"/>
        <w:rPr>
          <w:rFonts w:hint="default" w:eastAsia="宋体"/>
          <w:lang w:val="en-US" w:eastAsia="zh-CN"/>
        </w:rPr>
      </w:pPr>
      <w:r>
        <w:rPr>
          <w:rFonts w:hint="eastAsia" w:eastAsia="宋体"/>
          <w:lang w:val="en-US" w:eastAsia="zh-CN"/>
        </w:rPr>
        <w:t>音频数据都是来源于感知层的上传，而感知层不支持 .wav 文件的传输，WIFI模块只支持字符串的发送，所以就必须将wav文件以字节的方式读出，再将字节以字符格式发送给服务端，服务端接收完毕后，文件只是一个字符串文件，应该将它重新构建成为 .wav 文件，按照发送时的处理，现在服务端应该将每个字符重新读出，转化为10进制的值，再将这个值以字节形式写入 .wav文件，完成wav音频文件的重构，程序流程图如图 5.6 所示。</w:t>
      </w:r>
    </w:p>
    <w:p>
      <w:pPr>
        <w:ind w:firstLine="480" w:firstLineChars="200"/>
        <w:jc w:val="center"/>
        <w:rPr>
          <w:rFonts w:hint="eastAsia" w:eastAsia="宋体"/>
          <w:lang w:val="en-US" w:eastAsia="zh-CN"/>
        </w:rPr>
      </w:pPr>
      <w:r>
        <w:rPr>
          <w:rFonts w:hint="eastAsia" w:eastAsia="宋体"/>
          <w:lang w:val="en-US" w:eastAsia="zh-CN"/>
        </w:rPr>
        <w:drawing>
          <wp:inline distT="0" distB="0" distL="114300" distR="114300">
            <wp:extent cx="5396230" cy="7087870"/>
            <wp:effectExtent l="0" t="0" r="0" b="13970"/>
            <wp:docPr id="39" name="图片 10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5" descr="wps"/>
                    <pic:cNvPicPr>
                      <a:picLocks noChangeAspect="1"/>
                    </pic:cNvPicPr>
                  </pic:nvPicPr>
                  <pic:blipFill>
                    <a:blip r:embed="rId53"/>
                    <a:srcRect t="4822" b="3641"/>
                    <a:stretch>
                      <a:fillRect/>
                    </a:stretch>
                  </pic:blipFill>
                  <pic:spPr>
                    <a:xfrm>
                      <a:off x="0" y="0"/>
                      <a:ext cx="5396230" cy="7087870"/>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 5.6 WAV文件重构流程图</w:t>
      </w:r>
    </w:p>
    <w:p>
      <w:pPr>
        <w:rPr>
          <w:sz w:val="30"/>
          <w:szCs w:val="30"/>
        </w:rPr>
      </w:pPr>
    </w:p>
    <w:p>
      <w:pPr>
        <w:pStyle w:val="3"/>
        <w:rPr>
          <w:rFonts w:hint="eastAsia"/>
          <w:sz w:val="30"/>
          <w:szCs w:val="30"/>
          <w:lang w:eastAsia="zh-CN"/>
        </w:rPr>
      </w:pPr>
      <w:bookmarkStart w:id="221" w:name="_Toc27745"/>
      <w:r>
        <w:rPr>
          <w:sz w:val="30"/>
          <w:szCs w:val="30"/>
        </w:rPr>
        <w:t>5</w:t>
      </w:r>
      <w:r>
        <w:rPr>
          <w:rFonts w:hint="eastAsia"/>
          <w:sz w:val="30"/>
          <w:szCs w:val="30"/>
          <w:lang w:val="en-US" w:eastAsia="zh-CN"/>
        </w:rPr>
        <w:t>.</w:t>
      </w:r>
      <w:r>
        <w:rPr>
          <w:sz w:val="30"/>
          <w:szCs w:val="30"/>
        </w:rPr>
        <w:t>3</w:t>
      </w:r>
      <w:r>
        <w:rPr>
          <w:rFonts w:hint="eastAsia"/>
          <w:sz w:val="30"/>
          <w:szCs w:val="30"/>
          <w:lang w:eastAsia="zh-CN"/>
        </w:rPr>
        <w:t xml:space="preserve"> </w:t>
      </w:r>
      <w:r>
        <w:rPr>
          <w:rFonts w:hint="eastAsia"/>
          <w:sz w:val="30"/>
          <w:szCs w:val="30"/>
          <w:lang w:val="en-US" w:eastAsia="zh-CN"/>
        </w:rPr>
        <w:t>客户端</w:t>
      </w:r>
      <w:r>
        <w:rPr>
          <w:rFonts w:hint="eastAsia"/>
          <w:sz w:val="30"/>
          <w:szCs w:val="30"/>
          <w:lang w:eastAsia="zh-CN"/>
        </w:rPr>
        <w:t>程序设计</w:t>
      </w:r>
      <w:bookmarkEnd w:id="221"/>
    </w:p>
    <w:p>
      <w:pPr>
        <w:ind w:firstLine="480" w:firstLineChars="200"/>
        <w:rPr>
          <w:rFonts w:hint="eastAsia" w:ascii="宋体" w:hAnsi="宋体"/>
          <w:lang w:val="en-US" w:eastAsia="zh-CN"/>
        </w:rPr>
      </w:pPr>
      <w:r>
        <w:rPr>
          <w:rFonts w:ascii="宋体" w:hAnsi="宋体"/>
        </w:rPr>
        <w:t>客户端</w:t>
      </w:r>
      <w:r>
        <w:rPr>
          <w:rFonts w:hint="eastAsia" w:ascii="宋体" w:hAnsi="宋体"/>
        </w:rPr>
        <w:t>展示</w:t>
      </w:r>
      <w:r>
        <w:rPr>
          <w:rFonts w:ascii="宋体" w:hAnsi="宋体"/>
        </w:rPr>
        <w:t>处理是</w:t>
      </w:r>
      <w:r>
        <w:rPr>
          <w:rFonts w:hint="eastAsia" w:ascii="宋体" w:hAnsi="宋体"/>
          <w:lang w:val="en-US" w:eastAsia="zh-CN"/>
        </w:rPr>
        <w:t>移动</w:t>
      </w:r>
      <w:r>
        <w:rPr>
          <w:rFonts w:ascii="宋体" w:hAnsi="宋体"/>
        </w:rPr>
        <w:t>客户终端完成的主要工作之一，是移动客户端的主体部分。其主要完成</w:t>
      </w:r>
      <w:r>
        <w:rPr>
          <w:rFonts w:hint="eastAsia" w:ascii="宋体" w:hAnsi="宋体"/>
        </w:rPr>
        <w:t>分析好的</w:t>
      </w:r>
      <w:r>
        <w:rPr>
          <w:rFonts w:ascii="宋体" w:hAnsi="宋体"/>
        </w:rPr>
        <w:t>数据的接收、</w:t>
      </w:r>
      <w:r>
        <w:rPr>
          <w:rFonts w:hint="eastAsia" w:ascii="宋体" w:hAnsi="宋体"/>
        </w:rPr>
        <w:t>并且生成相应的报告和图表展示给用户</w:t>
      </w:r>
      <w:r>
        <w:rPr>
          <w:rFonts w:ascii="宋体" w:hAnsi="宋体"/>
        </w:rPr>
        <w:t>。</w:t>
      </w:r>
      <w:r>
        <w:rPr>
          <w:rFonts w:hint="eastAsia" w:ascii="宋体" w:hAnsi="宋体"/>
          <w:lang w:val="en-US" w:eastAsia="zh-CN"/>
        </w:rPr>
        <w:t>客户端一共有四个界面，分别是关键词词云，心情图表，智能推荐，今日总结。当进入客户端后，默认在关键词词云界面，导航按钮在屏幕底部，当点击心情图表功能时，跳转到心情图表界面，并绘制当日的心情曲线。当点击智能推荐时，跳转到智能推荐界面，获取当前关键词，并根据关键词得到相应的推荐图片，推荐描述和推荐网址，将这三条信息对应的显示在界面上，同时也更新笑话并显示在界面上。当点击今日总结功能时，跳转到今日总结界面，并开始获取分析数据和励志话语，并将这些数据显示在指定位置，具体流程图如图 5.7所示。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rPr>
          <w:rFonts w:hint="default" w:ascii="宋体" w:hAnsi="宋体"/>
          <w:lang w:val="en-US" w:eastAsia="zh-CN"/>
        </w:rPr>
        <w:drawing>
          <wp:inline distT="0" distB="0" distL="114300" distR="114300">
            <wp:extent cx="4686935" cy="4813300"/>
            <wp:effectExtent l="0" t="0" r="0" b="2540"/>
            <wp:docPr id="10"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B019B1-382A-4266-B25C-5B523AA43C14-5" descr="wps"/>
                    <pic:cNvPicPr>
                      <a:picLocks noChangeAspect="1"/>
                    </pic:cNvPicPr>
                  </pic:nvPicPr>
                  <pic:blipFill>
                    <a:blip r:embed="rId54"/>
                    <a:srcRect b="4086"/>
                    <a:stretch>
                      <a:fillRect/>
                    </a:stretch>
                  </pic:blipFill>
                  <pic:spPr>
                    <a:xfrm>
                      <a:off x="0" y="0"/>
                      <a:ext cx="4686935" cy="4813300"/>
                    </a:xfrm>
                    <a:prstGeom prst="rect">
                      <a:avLst/>
                    </a:prstGeom>
                    <a:noFill/>
                    <a:ln>
                      <a:noFill/>
                    </a:ln>
                  </pic:spPr>
                </pic:pic>
              </a:graphicData>
            </a:graphic>
          </wp:inline>
        </w:drawing>
      </w:r>
    </w:p>
    <w:p>
      <w:pPr>
        <w:jc w:val="center"/>
        <w:rPr>
          <w:rFonts w:hint="default" w:ascii="宋体" w:hAnsi="宋体"/>
          <w:lang w:val="en-US" w:eastAsia="zh-CN"/>
        </w:rPr>
      </w:pPr>
      <w:r>
        <w:rPr>
          <w:rFonts w:hint="eastAsia" w:eastAsia="宋体" w:cs="Times New Roman"/>
          <w:sz w:val="21"/>
          <w:szCs w:val="21"/>
          <w:lang w:val="en-US" w:eastAsia="zh-CN"/>
        </w:rPr>
        <w:t>图 5.7 客户端整体程序流程图</w:t>
      </w:r>
    </w:p>
    <w:p>
      <w:pPr>
        <w:ind w:firstLine="480" w:firstLineChars="200"/>
        <w:rPr>
          <w:rFonts w:hint="eastAsia" w:ascii="宋体" w:hAnsi="宋体"/>
          <w:lang w:val="en-US" w:eastAsia="zh-CN"/>
        </w:rPr>
      </w:pPr>
      <w:r>
        <w:rPr>
          <w:rFonts w:hint="eastAsia" w:ascii="宋体" w:hAnsi="宋体"/>
          <w:lang w:val="en-US" w:eastAsia="zh-CN"/>
        </w:rPr>
        <w:t>关键词词云，主要是一张关键字词云图片的显示及一张原本轮廓的显示，在加上一个更新按钮，方便用户更新关键词词云图片。界面设计如图 5.8所示。</w:t>
      </w:r>
    </w:p>
    <w:p>
      <w:pPr>
        <w:ind w:firstLine="480" w:firstLineChars="200"/>
        <w:rPr>
          <w:rFonts w:hint="eastAsia" w:ascii="宋体" w:hAnsi="宋体"/>
          <w:lang w:val="en-US" w:eastAsia="zh-CN"/>
        </w:rPr>
      </w:pPr>
    </w:p>
    <w:p>
      <w:pPr>
        <w:ind w:firstLine="480" w:firstLineChars="200"/>
        <w:jc w:val="center"/>
      </w:pPr>
      <w:r>
        <w:drawing>
          <wp:inline distT="0" distB="0" distL="114300" distR="114300">
            <wp:extent cx="3360420" cy="2606040"/>
            <wp:effectExtent l="0" t="0" r="7620" b="0"/>
            <wp:docPr id="1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0"/>
                    <pic:cNvPicPr>
                      <a:picLocks noChangeAspect="1"/>
                    </pic:cNvPicPr>
                  </pic:nvPicPr>
                  <pic:blipFill>
                    <a:blip r:embed="rId55"/>
                    <a:stretch>
                      <a:fillRect/>
                    </a:stretch>
                  </pic:blipFill>
                  <pic:spPr>
                    <a:xfrm>
                      <a:off x="0" y="0"/>
                      <a:ext cx="3360420" cy="260604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5.8 关键词词云界面设计图</w:t>
      </w:r>
    </w:p>
    <w:p>
      <w:pPr>
        <w:jc w:val="center"/>
        <w:rPr>
          <w:rFonts w:hint="default"/>
          <w:lang w:val="en-US" w:eastAsia="zh-CN"/>
        </w:rPr>
      </w:pPr>
    </w:p>
    <w:p>
      <w:pPr>
        <w:ind w:firstLine="480" w:firstLineChars="200"/>
        <w:rPr>
          <w:rFonts w:hint="eastAsia" w:ascii="宋体" w:hAnsi="宋体"/>
          <w:lang w:val="en-US" w:eastAsia="zh-CN"/>
        </w:rPr>
      </w:pPr>
      <w:r>
        <w:rPr>
          <w:rFonts w:hint="eastAsia" w:ascii="宋体" w:hAnsi="宋体"/>
          <w:lang w:val="en-US" w:eastAsia="zh-CN"/>
        </w:rPr>
        <w:t>心情图表提供 日，周，月三个维度的数据，并利用图表进行显示，在收到数据后还有一个情绪分析按钮供和一个Text框，用户点击按钮并可以在Text框查看最近的情绪状态和一些建议，以便及时调整自己的状态。心情图表界面设计如图 5.9所示。</w:t>
      </w:r>
    </w:p>
    <w:p>
      <w:pPr>
        <w:ind w:firstLine="480" w:firstLineChars="200"/>
        <w:rPr>
          <w:rFonts w:hint="eastAsia" w:ascii="宋体" w:hAnsi="宋体"/>
          <w:lang w:val="en-US" w:eastAsia="zh-CN"/>
        </w:rPr>
      </w:pPr>
    </w:p>
    <w:p>
      <w:pPr>
        <w:ind w:firstLine="480" w:firstLineChars="200"/>
        <w:jc w:val="center"/>
        <w:rPr>
          <w:rFonts w:hint="default" w:ascii="宋体" w:hAnsi="宋体"/>
          <w:lang w:val="en-US" w:eastAsia="zh-CN"/>
        </w:rPr>
      </w:pPr>
      <w:r>
        <w:drawing>
          <wp:inline distT="0" distB="0" distL="114300" distR="114300">
            <wp:extent cx="3680460" cy="2842260"/>
            <wp:effectExtent l="0" t="0" r="7620" b="7620"/>
            <wp:docPr id="1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1"/>
                    <pic:cNvPicPr>
                      <a:picLocks noChangeAspect="1"/>
                    </pic:cNvPicPr>
                  </pic:nvPicPr>
                  <pic:blipFill>
                    <a:blip r:embed="rId56"/>
                    <a:stretch>
                      <a:fillRect/>
                    </a:stretch>
                  </pic:blipFill>
                  <pic:spPr>
                    <a:xfrm>
                      <a:off x="0" y="0"/>
                      <a:ext cx="3680460" cy="2842260"/>
                    </a:xfrm>
                    <a:prstGeom prst="rect">
                      <a:avLst/>
                    </a:prstGeom>
                    <a:noFill/>
                    <a:ln>
                      <a:noFill/>
                    </a:ln>
                  </pic:spPr>
                </pic:pic>
              </a:graphicData>
            </a:graphic>
          </wp:inline>
        </w:drawing>
      </w:r>
    </w:p>
    <w:p>
      <w:pPr>
        <w:jc w:val="center"/>
        <w:rPr>
          <w:rFonts w:hint="eastAsia" w:ascii="宋体" w:hAnsi="宋体"/>
          <w:lang w:val="en-US" w:eastAsia="zh-CN"/>
        </w:rPr>
      </w:pPr>
      <w:r>
        <w:rPr>
          <w:rFonts w:hint="eastAsia" w:eastAsia="宋体" w:cs="Times New Roman"/>
          <w:sz w:val="21"/>
          <w:szCs w:val="21"/>
          <w:lang w:val="en-US" w:eastAsia="zh-CN"/>
        </w:rPr>
        <w:t>图 5.9 心情图表界面设计图</w:t>
      </w:r>
    </w:p>
    <w:p>
      <w:pPr>
        <w:ind w:firstLine="420" w:firstLineChars="0"/>
        <w:jc w:val="both"/>
        <w:rPr>
          <w:rFonts w:hint="eastAsia" w:ascii="宋体" w:hAnsi="宋体"/>
          <w:lang w:val="en-US" w:eastAsia="zh-CN"/>
        </w:rPr>
      </w:pPr>
      <w:r>
        <w:rPr>
          <w:rFonts w:hint="eastAsia" w:ascii="宋体" w:hAnsi="宋体"/>
          <w:lang w:val="en-US" w:eastAsia="zh-CN"/>
        </w:rPr>
        <w:t>智能推荐功能是根据捕捉到的关键词，来进行活动项目的推荐，这个界面，有三个自定义控件，用于显示推荐的图片和描述，点击相应控件还可以跳转到相应的网页，除此之外还有一个按钮和一个Text框，当用户点击按钮时，在Text框更行笑话并显示，智能推荐界面如图 5.10所示。</w:t>
      </w:r>
    </w:p>
    <w:p>
      <w:pPr>
        <w:ind w:firstLine="420" w:firstLineChars="0"/>
        <w:jc w:val="both"/>
        <w:rPr>
          <w:rFonts w:hint="eastAsia" w:ascii="宋体" w:hAnsi="宋体"/>
          <w:lang w:val="en-US" w:eastAsia="zh-CN"/>
        </w:rPr>
      </w:pPr>
    </w:p>
    <w:p>
      <w:pPr>
        <w:ind w:firstLine="420" w:firstLineChars="0"/>
        <w:jc w:val="center"/>
      </w:pPr>
      <w:r>
        <w:drawing>
          <wp:inline distT="0" distB="0" distL="114300" distR="114300">
            <wp:extent cx="3063240" cy="2278380"/>
            <wp:effectExtent l="0" t="0" r="0" b="7620"/>
            <wp:docPr id="1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2"/>
                    <pic:cNvPicPr>
                      <a:picLocks noChangeAspect="1"/>
                    </pic:cNvPicPr>
                  </pic:nvPicPr>
                  <pic:blipFill>
                    <a:blip r:embed="rId57"/>
                    <a:stretch>
                      <a:fillRect/>
                    </a:stretch>
                  </pic:blipFill>
                  <pic:spPr>
                    <a:xfrm>
                      <a:off x="0" y="0"/>
                      <a:ext cx="3063240" cy="227838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5.10 智能推荐界面设置</w:t>
      </w:r>
    </w:p>
    <w:p>
      <w:pPr>
        <w:jc w:val="center"/>
        <w:rPr>
          <w:rFonts w:hint="eastAsia"/>
          <w:lang w:val="en-US" w:eastAsia="zh-CN"/>
        </w:rPr>
      </w:pPr>
    </w:p>
    <w:p>
      <w:pPr>
        <w:ind w:firstLine="420" w:firstLineChars="0"/>
        <w:jc w:val="both"/>
        <w:rPr>
          <w:rFonts w:hint="eastAsia" w:eastAsia="宋体"/>
          <w:lang w:val="en-US" w:eastAsia="zh-CN"/>
        </w:rPr>
      </w:pPr>
      <w:r>
        <w:rPr>
          <w:rFonts w:hint="eastAsia"/>
          <w:lang w:val="en-US" w:eastAsia="zh-CN"/>
        </w:rPr>
        <w:t>今日总结功能是展示用户最近的整体数据，包括四个可滑动的页面，第一个页面上面有一个Text控件主要用于展示用户最近所说的词汇总数，界面二上面也有一个Text控件，用于展示用户最近说的最长的句子，界面三上面也有一个Text控件，用于展示用户最近提及最多的词语，界面四有一个词性分析饼状图，和一个Text控件，饼状图用于展示最近话语的词性构成，Text控件用于展示励志话语，今日总结整体界面设计如</w:t>
      </w:r>
      <w:r>
        <w:rPr>
          <w:rFonts w:hint="eastAsia" w:ascii="宋体" w:hAnsi="宋体"/>
          <w:lang w:val="en-US" w:eastAsia="zh-CN"/>
        </w:rPr>
        <w:t xml:space="preserve">图 </w:t>
      </w:r>
      <w:r>
        <w:rPr>
          <w:rFonts w:hint="eastAsia" w:eastAsia="宋体"/>
          <w:lang w:val="en-US" w:eastAsia="zh-CN"/>
        </w:rPr>
        <w:t>5.11，5.12，5.13，5.14所示。</w:t>
      </w:r>
    </w:p>
    <w:p>
      <w:pPr>
        <w:ind w:firstLine="420" w:firstLineChars="0"/>
        <w:jc w:val="both"/>
        <w:rPr>
          <w:rFonts w:hint="eastAsia"/>
          <w:lang w:val="en-US" w:eastAsia="zh-CN"/>
        </w:rPr>
      </w:pPr>
    </w:p>
    <w:p>
      <w:pPr>
        <w:ind w:firstLine="420" w:firstLineChars="0"/>
        <w:jc w:val="center"/>
      </w:pPr>
      <w:r>
        <w:drawing>
          <wp:inline distT="0" distB="0" distL="114300" distR="114300">
            <wp:extent cx="2627630" cy="1955165"/>
            <wp:effectExtent l="0" t="0" r="8890" b="1079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58"/>
                    <a:stretch>
                      <a:fillRect/>
                    </a:stretch>
                  </pic:blipFill>
                  <pic:spPr>
                    <a:xfrm>
                      <a:off x="0" y="0"/>
                      <a:ext cx="2627630" cy="1955165"/>
                    </a:xfrm>
                    <a:prstGeom prst="rect">
                      <a:avLst/>
                    </a:prstGeom>
                    <a:noFill/>
                    <a:ln>
                      <a:noFill/>
                    </a:ln>
                  </pic:spPr>
                </pic:pic>
              </a:graphicData>
            </a:graphic>
          </wp:inline>
        </w:drawing>
      </w:r>
    </w:p>
    <w:p>
      <w:pPr>
        <w:jc w:val="center"/>
        <w:rPr>
          <w:rFonts w:hint="eastAsia"/>
          <w:lang w:val="en-US" w:eastAsia="zh-CN"/>
        </w:rPr>
      </w:pPr>
      <w:r>
        <w:rPr>
          <w:rFonts w:hint="eastAsia" w:eastAsia="宋体" w:cs="Times New Roman"/>
          <w:sz w:val="21"/>
          <w:szCs w:val="21"/>
          <w:lang w:val="en-US" w:eastAsia="zh-CN"/>
        </w:rPr>
        <w:t>图 5.11 今日总结界面一</w:t>
      </w:r>
    </w:p>
    <w:p>
      <w:pPr>
        <w:ind w:firstLine="420" w:firstLineChars="0"/>
        <w:jc w:val="center"/>
      </w:pPr>
      <w:r>
        <w:drawing>
          <wp:inline distT="0" distB="0" distL="114300" distR="114300">
            <wp:extent cx="3169920" cy="2430780"/>
            <wp:effectExtent l="0" t="0" r="0" b="7620"/>
            <wp:docPr id="1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4"/>
                    <pic:cNvPicPr>
                      <a:picLocks noChangeAspect="1"/>
                    </pic:cNvPicPr>
                  </pic:nvPicPr>
                  <pic:blipFill>
                    <a:blip r:embed="rId59"/>
                    <a:stretch>
                      <a:fillRect/>
                    </a:stretch>
                  </pic:blipFill>
                  <pic:spPr>
                    <a:xfrm>
                      <a:off x="0" y="0"/>
                      <a:ext cx="3169920" cy="243078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5.12 今日总结界面二</w:t>
      </w:r>
    </w:p>
    <w:p>
      <w:pPr>
        <w:ind w:firstLine="420" w:firstLineChars="0"/>
        <w:jc w:val="both"/>
      </w:pPr>
    </w:p>
    <w:p>
      <w:pPr>
        <w:ind w:firstLine="420" w:firstLineChars="0"/>
        <w:jc w:val="center"/>
      </w:pPr>
      <w:r>
        <w:drawing>
          <wp:inline distT="0" distB="0" distL="114300" distR="114300">
            <wp:extent cx="3154680" cy="2407920"/>
            <wp:effectExtent l="0" t="0" r="0" b="0"/>
            <wp:docPr id="1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5"/>
                    <pic:cNvPicPr>
                      <a:picLocks noChangeAspect="1"/>
                    </pic:cNvPicPr>
                  </pic:nvPicPr>
                  <pic:blipFill>
                    <a:blip r:embed="rId60"/>
                    <a:stretch>
                      <a:fillRect/>
                    </a:stretch>
                  </pic:blipFill>
                  <pic:spPr>
                    <a:xfrm>
                      <a:off x="0" y="0"/>
                      <a:ext cx="3154680" cy="240792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5.13 今日总结界面三</w:t>
      </w:r>
    </w:p>
    <w:p>
      <w:pPr>
        <w:ind w:firstLine="420" w:firstLineChars="0"/>
        <w:jc w:val="both"/>
      </w:pPr>
    </w:p>
    <w:p>
      <w:pPr>
        <w:ind w:firstLine="420" w:firstLineChars="0"/>
        <w:jc w:val="center"/>
      </w:pPr>
      <w:r>
        <w:drawing>
          <wp:inline distT="0" distB="0" distL="114300" distR="114300">
            <wp:extent cx="3101975" cy="2372995"/>
            <wp:effectExtent l="0" t="0" r="6985" b="4445"/>
            <wp:docPr id="1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6"/>
                    <pic:cNvPicPr>
                      <a:picLocks noChangeAspect="1"/>
                    </pic:cNvPicPr>
                  </pic:nvPicPr>
                  <pic:blipFill>
                    <a:blip r:embed="rId61"/>
                    <a:stretch>
                      <a:fillRect/>
                    </a:stretch>
                  </pic:blipFill>
                  <pic:spPr>
                    <a:xfrm>
                      <a:off x="0" y="0"/>
                      <a:ext cx="3101975" cy="2372995"/>
                    </a:xfrm>
                    <a:prstGeom prst="rect">
                      <a:avLst/>
                    </a:prstGeom>
                    <a:noFill/>
                    <a:ln>
                      <a:noFill/>
                    </a:ln>
                  </pic:spPr>
                </pic:pic>
              </a:graphicData>
            </a:graphic>
          </wp:inline>
        </w:drawing>
      </w:r>
    </w:p>
    <w:p>
      <w:pPr>
        <w:jc w:val="center"/>
        <w:rPr>
          <w:rFonts w:hint="default"/>
          <w:lang w:val="en-US" w:eastAsia="zh-CN"/>
        </w:rPr>
      </w:pPr>
      <w:r>
        <w:rPr>
          <w:rFonts w:hint="eastAsia" w:eastAsia="宋体" w:cs="Times New Roman"/>
          <w:sz w:val="21"/>
          <w:szCs w:val="21"/>
          <w:lang w:val="en-US" w:eastAsia="zh-CN"/>
        </w:rPr>
        <w:t>图 5.14 今日总结界面四</w:t>
      </w:r>
    </w:p>
    <w:bookmarkEnd w:id="209"/>
    <w:bookmarkEnd w:id="210"/>
    <w:bookmarkEnd w:id="211"/>
    <w:bookmarkEnd w:id="212"/>
    <w:bookmarkEnd w:id="213"/>
    <w:bookmarkEnd w:id="214"/>
    <w:bookmarkEnd w:id="215"/>
    <w:bookmarkEnd w:id="216"/>
    <w:bookmarkEnd w:id="217"/>
    <w:p>
      <w:pPr>
        <w:pStyle w:val="3"/>
        <w:rPr>
          <w:sz w:val="30"/>
          <w:szCs w:val="30"/>
        </w:rPr>
      </w:pPr>
      <w:bookmarkStart w:id="222" w:name="_Toc482805322"/>
      <w:bookmarkStart w:id="223" w:name="_Toc5001"/>
      <w:r>
        <w:rPr>
          <w:sz w:val="30"/>
          <w:szCs w:val="30"/>
          <w:lang w:eastAsia="zh-CN"/>
        </w:rPr>
        <w:t>5</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sz w:val="30"/>
          <w:szCs w:val="30"/>
        </w:rPr>
        <w:t>本章小结</w:t>
      </w:r>
      <w:bookmarkEnd w:id="222"/>
      <w:bookmarkEnd w:id="223"/>
    </w:p>
    <w:p>
      <w:pPr>
        <w:ind w:firstLine="472"/>
        <w:rPr>
          <w:rFonts w:hint="eastAsia" w:cs="Times New Roman"/>
          <w:highlight w:val="none"/>
        </w:rPr>
      </w:pPr>
      <w:bookmarkStart w:id="224" w:name="_Hlk40862480"/>
      <w:r>
        <w:rPr>
          <w:rFonts w:cs="Times New Roman"/>
          <w:highlight w:val="none"/>
        </w:rPr>
        <w:t>本</w:t>
      </w:r>
      <w:bookmarkStart w:id="225" w:name="_Hlk40862471"/>
      <w:r>
        <w:rPr>
          <w:rFonts w:cs="Times New Roman"/>
          <w:highlight w:val="none"/>
        </w:rPr>
        <w:t>章主要介绍了软件部分</w:t>
      </w:r>
      <w:r>
        <w:rPr>
          <w:rFonts w:hint="eastAsia" w:cs="Times New Roman"/>
          <w:highlight w:val="none"/>
        </w:rPr>
        <w:t>，</w:t>
      </w:r>
      <w:r>
        <w:rPr>
          <w:rFonts w:cs="Times New Roman"/>
          <w:highlight w:val="none"/>
        </w:rPr>
        <w:t>软件部分主要分为</w:t>
      </w:r>
      <w:r>
        <w:rPr>
          <w:rFonts w:hint="eastAsia" w:cs="Times New Roman"/>
          <w:highlight w:val="none"/>
        </w:rPr>
        <w:t>三</w:t>
      </w:r>
      <w:r>
        <w:rPr>
          <w:rFonts w:cs="Times New Roman"/>
          <w:highlight w:val="none"/>
        </w:rPr>
        <w:t>个部分</w:t>
      </w:r>
      <w:r>
        <w:rPr>
          <w:rFonts w:hint="eastAsia" w:cs="Times New Roman"/>
          <w:highlight w:val="none"/>
        </w:rPr>
        <w:t>，</w:t>
      </w:r>
      <w:r>
        <w:rPr>
          <w:rFonts w:hint="eastAsia" w:cs="Times New Roman"/>
          <w:highlight w:val="none"/>
          <w:lang w:val="en-US" w:eastAsia="zh-CN"/>
        </w:rPr>
        <w:t>第一部分是单片机音频采集与发送确定了采集和发送分离的结构，并由主板按键控制的设计。第二部分是服务端的通信与数据处理，主要包括和感知层，客户端的通信，WAV文件的接收和数据的智能分析。第三部分是客户端数据的展示</w:t>
      </w:r>
      <w:bookmarkEnd w:id="224"/>
      <w:bookmarkEnd w:id="225"/>
      <w:r>
        <w:rPr>
          <w:rFonts w:hint="eastAsia" w:cs="Times New Roman"/>
          <w:highlight w:val="none"/>
          <w:lang w:val="en-US" w:eastAsia="zh-CN"/>
        </w:rPr>
        <w:t>，分为了关键词词云，心情图表，智能推荐，今日总结四大功能。</w:t>
      </w:r>
    </w:p>
    <w:p>
      <w:pPr>
        <w:ind w:firstLine="472"/>
        <w:rPr>
          <w:rFonts w:cs="Times New Roman"/>
        </w:rPr>
      </w:pPr>
    </w:p>
    <w:p>
      <w:pPr>
        <w:ind w:firstLine="472"/>
        <w:rPr>
          <w:rFonts w:hint="eastAsia" w:cs="Times New Roman"/>
        </w:rPr>
        <w:sectPr>
          <w:headerReference r:id="rId30" w:type="default"/>
          <w:endnotePr>
            <w:numFmt w:val="decimal"/>
          </w:endnotePr>
          <w:pgSz w:w="11906" w:h="16838"/>
          <w:pgMar w:top="1701" w:right="1418" w:bottom="1418" w:left="1418" w:header="907" w:footer="851" w:gutter="567"/>
          <w:cols w:space="720" w:num="1"/>
          <w:docGrid w:linePitch="403" w:charSpace="-819"/>
        </w:sectPr>
      </w:pPr>
    </w:p>
    <w:bookmarkEnd w:id="199"/>
    <w:bookmarkEnd w:id="200"/>
    <w:bookmarkEnd w:id="201"/>
    <w:p>
      <w:pPr>
        <w:pStyle w:val="2"/>
        <w:rPr>
          <w:sz w:val="32"/>
          <w:szCs w:val="32"/>
        </w:rPr>
      </w:pPr>
      <w:bookmarkStart w:id="226" w:name="_Toc410214098"/>
      <w:bookmarkStart w:id="227" w:name="_Toc410226532"/>
      <w:bookmarkStart w:id="228" w:name="_Toc410210599"/>
      <w:bookmarkStart w:id="229" w:name="_Toc410207976"/>
      <w:bookmarkStart w:id="230" w:name="_Toc410209608"/>
      <w:bookmarkStart w:id="231" w:name="_Toc410211514"/>
      <w:bookmarkStart w:id="232" w:name="_Toc410218094"/>
      <w:bookmarkStart w:id="233" w:name="_Toc410227405"/>
      <w:bookmarkStart w:id="234" w:name="_Toc410226978"/>
      <w:bookmarkStart w:id="235" w:name="_Toc14586"/>
      <w:bookmarkStart w:id="236" w:name="_Toc228555658"/>
      <w:bookmarkStart w:id="237" w:name="_Toc321496443"/>
      <w:bookmarkStart w:id="238" w:name="_Toc325546502"/>
      <w:bookmarkStart w:id="239" w:name="_Toc226843929"/>
      <w:bookmarkStart w:id="240" w:name="_Toc223863860"/>
      <w:bookmarkStart w:id="241" w:name="_Toc225443498"/>
      <w:bookmarkStart w:id="242" w:name="_Toc228047513"/>
      <w:bookmarkStart w:id="243" w:name="_Toc226519937"/>
      <w:bookmarkStart w:id="244" w:name="_Toc228381243"/>
      <w:r>
        <w:rPr>
          <w:sz w:val="32"/>
          <w:szCs w:val="32"/>
        </w:rPr>
        <w:t>第6章</w:t>
      </w:r>
      <w:r>
        <w:rPr>
          <w:rFonts w:hint="eastAsia"/>
          <w:sz w:val="32"/>
          <w:szCs w:val="32"/>
          <w:lang w:eastAsia="zh-CN"/>
        </w:rPr>
        <w:t xml:space="preserve"> </w:t>
      </w:r>
      <w:r>
        <w:rPr>
          <w:rFonts w:hint="eastAsia"/>
          <w:sz w:val="32"/>
          <w:lang w:eastAsia="zh-CN"/>
        </w:rPr>
        <w:t>系统功能实现及测试</w:t>
      </w:r>
      <w:bookmarkEnd w:id="226"/>
      <w:bookmarkEnd w:id="227"/>
      <w:bookmarkEnd w:id="228"/>
      <w:bookmarkEnd w:id="229"/>
      <w:bookmarkEnd w:id="230"/>
      <w:bookmarkEnd w:id="231"/>
      <w:bookmarkEnd w:id="232"/>
      <w:bookmarkEnd w:id="233"/>
      <w:bookmarkEnd w:id="234"/>
      <w:bookmarkEnd w:id="235"/>
    </w:p>
    <w:p>
      <w:pPr>
        <w:bidi w:val="0"/>
        <w:ind w:firstLine="420" w:firstLineChars="0"/>
        <w:rPr>
          <w:rFonts w:hint="default" w:eastAsia="宋体"/>
          <w:lang w:val="en-US" w:eastAsia="zh-CN"/>
        </w:rPr>
      </w:pPr>
      <w:bookmarkStart w:id="245" w:name="_Toc410226533"/>
      <w:bookmarkStart w:id="246" w:name="_Toc410227406"/>
      <w:bookmarkStart w:id="247" w:name="_Toc410209609"/>
      <w:bookmarkStart w:id="248" w:name="_Toc410207977"/>
      <w:bookmarkStart w:id="249" w:name="_Toc410210600"/>
      <w:bookmarkStart w:id="250" w:name="_Toc410211515"/>
      <w:bookmarkStart w:id="251" w:name="_Toc410218095"/>
      <w:bookmarkStart w:id="252" w:name="_Toc410226979"/>
      <w:bookmarkStart w:id="253" w:name="_Toc410214099"/>
      <w:r>
        <w:rPr>
          <w:rFonts w:hint="eastAsia"/>
          <w:lang w:val="en-US" w:eastAsia="zh-CN"/>
        </w:rPr>
        <w:t>在整体软件设计完成的基础上，应该按照流程图来进行软件的实现，并在实现过程中记录问题及解决方案，对功能进行模块化测试和整体测试。对关键的功能还应该进行性能分析及优化想法的实现。</w:t>
      </w:r>
    </w:p>
    <w:p>
      <w:pPr>
        <w:pStyle w:val="3"/>
        <w:rPr>
          <w:rFonts w:hint="default"/>
          <w:sz w:val="30"/>
          <w:szCs w:val="30"/>
          <w:lang w:val="en-US" w:eastAsia="zh-CN"/>
        </w:rPr>
      </w:pPr>
      <w:bookmarkStart w:id="254" w:name="_Toc10199"/>
      <w:r>
        <w:rPr>
          <w:sz w:val="30"/>
          <w:szCs w:val="30"/>
        </w:rPr>
        <w:t>6</w:t>
      </w:r>
      <w:r>
        <w:rPr>
          <w:rFonts w:hint="eastAsia"/>
          <w:sz w:val="30"/>
          <w:szCs w:val="30"/>
          <w:lang w:val="en-US" w:eastAsia="zh-CN"/>
        </w:rPr>
        <w:t>.</w:t>
      </w:r>
      <w:r>
        <w:rPr>
          <w:sz w:val="30"/>
          <w:szCs w:val="30"/>
        </w:rPr>
        <w:t>1</w:t>
      </w:r>
      <w:r>
        <w:rPr>
          <w:rFonts w:hint="eastAsia"/>
          <w:sz w:val="30"/>
          <w:szCs w:val="30"/>
          <w:lang w:eastAsia="zh-CN"/>
        </w:rPr>
        <w:t xml:space="preserve"> </w:t>
      </w:r>
      <w:bookmarkEnd w:id="245"/>
      <w:bookmarkEnd w:id="246"/>
      <w:bookmarkEnd w:id="247"/>
      <w:bookmarkEnd w:id="248"/>
      <w:bookmarkEnd w:id="249"/>
      <w:bookmarkEnd w:id="250"/>
      <w:bookmarkEnd w:id="251"/>
      <w:bookmarkEnd w:id="252"/>
      <w:bookmarkEnd w:id="253"/>
      <w:r>
        <w:rPr>
          <w:rFonts w:hint="eastAsia"/>
          <w:lang w:val="en-US" w:eastAsia="zh-CN"/>
        </w:rPr>
        <w:t>感知层功能实现与测试</w:t>
      </w:r>
      <w:bookmarkEnd w:id="254"/>
    </w:p>
    <w:p>
      <w:pPr>
        <w:ind w:firstLine="480" w:firstLineChars="200"/>
        <w:rPr>
          <w:rFonts w:hint="default"/>
          <w:highlight w:val="none"/>
          <w:lang w:val="en-US" w:eastAsia="zh-CN"/>
        </w:rPr>
      </w:pPr>
      <w:bookmarkStart w:id="255" w:name="_Toc410209610"/>
      <w:bookmarkStart w:id="256" w:name="_Toc410211516"/>
      <w:bookmarkStart w:id="257" w:name="_Toc410227407"/>
      <w:bookmarkStart w:id="258" w:name="_Toc410214100"/>
      <w:bookmarkStart w:id="259" w:name="_Toc410210601"/>
      <w:bookmarkStart w:id="260" w:name="_Toc410226534"/>
      <w:bookmarkStart w:id="261" w:name="_Toc410207978"/>
      <w:bookmarkStart w:id="262" w:name="_Toc410226980"/>
      <w:bookmarkStart w:id="263" w:name="_Toc410218096"/>
      <w:r>
        <w:rPr>
          <w:rFonts w:hint="eastAsia"/>
          <w:highlight w:val="none"/>
          <w:lang w:val="en-US" w:eastAsia="zh-CN"/>
        </w:rPr>
        <w:t>在按照感知层硬件设计和软件设计过程中，硬件采用STM32战舰版，满足了硬件方面的需求，所用到的引脚和功能都能正常的进行工作。在软件功能实现和测试方面，存在的问题很多。这些问题和解决方式如下：</w:t>
      </w:r>
    </w:p>
    <w:p>
      <w:pPr>
        <w:ind w:firstLine="480" w:firstLineChars="200"/>
        <w:rPr>
          <w:rFonts w:hint="default" w:eastAsia="宋体"/>
          <w:lang w:val="en-US" w:eastAsia="zh-CN"/>
        </w:rPr>
      </w:pPr>
      <w:r>
        <w:rPr>
          <w:rFonts w:hint="eastAsia" w:eastAsia="宋体"/>
          <w:lang w:val="en-US" w:eastAsia="zh-CN"/>
        </w:rPr>
        <w:t>1）问题:esp8266 连接服务器有时候连得上，有时候连不上 十分不稳定，解决方案:AT命令的下达和执行需要时间，要做好延时操作。</w:t>
      </w:r>
    </w:p>
    <w:p>
      <w:pPr>
        <w:ind w:firstLine="480" w:firstLineChars="200"/>
        <w:rPr>
          <w:rFonts w:hint="eastAsia" w:eastAsia="宋体"/>
          <w:lang w:val="en-US" w:eastAsia="zh-CN"/>
        </w:rPr>
      </w:pPr>
      <w:r>
        <w:rPr>
          <w:rFonts w:hint="eastAsia" w:eastAsia="宋体"/>
          <w:lang w:val="en-US" w:eastAsia="zh-CN"/>
        </w:rPr>
        <w:t>2）问题:eclipse print 打印的值最后消失，解决方案:因为一行太长就自动消失了,所以要做好长度判断。</w:t>
      </w:r>
    </w:p>
    <w:p>
      <w:pPr>
        <w:ind w:firstLine="480" w:firstLineChars="200"/>
        <w:rPr>
          <w:rFonts w:hint="default" w:eastAsia="宋体"/>
          <w:lang w:val="en-US" w:eastAsia="zh-CN"/>
        </w:rPr>
      </w:pPr>
      <w:r>
        <w:rPr>
          <w:rFonts w:hint="eastAsia" w:eastAsia="宋体"/>
          <w:lang w:val="en-US" w:eastAsia="zh-CN"/>
        </w:rPr>
        <w:t>3）问题:传输数据有些字节会出错导致声音质量很差，解决方案:将数据在录制的时候就只录制很少的一部分，减少对整体影响。</w:t>
      </w:r>
    </w:p>
    <w:p>
      <w:pPr>
        <w:ind w:firstLine="480" w:firstLineChars="200"/>
        <w:rPr>
          <w:rFonts w:hint="eastAsia" w:eastAsia="宋体"/>
          <w:lang w:val="en-US" w:eastAsia="zh-CN"/>
        </w:rPr>
      </w:pPr>
      <w:r>
        <w:rPr>
          <w:rFonts w:hint="eastAsia" w:eastAsia="宋体"/>
          <w:lang w:val="en-US" w:eastAsia="zh-CN"/>
        </w:rPr>
        <w:t>4）问题:莫名奇妙的程序卡住，而且进程卡在一个地方出不来了，解决方案:函数指针p未申请地址，导致访问读写到未知地址去了,做好内存的申请与释放</w:t>
      </w:r>
    </w:p>
    <w:p>
      <w:pPr>
        <w:ind w:firstLine="480" w:firstLineChars="200"/>
        <w:rPr>
          <w:rFonts w:hint="eastAsia" w:eastAsia="宋体"/>
          <w:lang w:val="en-US" w:eastAsia="zh-CN"/>
        </w:rPr>
      </w:pPr>
      <w:r>
        <w:rPr>
          <w:rFonts w:hint="eastAsia" w:eastAsia="宋体"/>
          <w:lang w:val="en-US" w:eastAsia="zh-CN"/>
        </w:rPr>
        <w:t>5）问题:服务端收到的wav数据不正确，解决方案:感知层和服务端未同步，应该先让单片机在发送玩文件上传请求命令后，延时一会再发送真正的文件，留给服务端准备接收的时间。</w:t>
      </w:r>
    </w:p>
    <w:p>
      <w:pPr>
        <w:ind w:firstLine="480" w:firstLineChars="200"/>
        <w:rPr>
          <w:rFonts w:hint="default" w:eastAsia="宋体"/>
          <w:lang w:val="en-US" w:eastAsia="zh-CN"/>
        </w:rPr>
      </w:pPr>
      <w:r>
        <w:rPr>
          <w:rFonts w:hint="eastAsia" w:eastAsia="宋体"/>
          <w:lang w:val="en-US" w:eastAsia="zh-CN"/>
        </w:rPr>
        <w:t>6）问题:显示屏显示的信息不能体现当前单片机运行状态，导致单片机出问题不知道具体问题在哪，解决方案:在单片机代码中，增加显示屏显示函数，在每一步操作中打印日志信息在屏幕上。后续就能通过显示屏上显示的日志信息了解单片机当前运行状态，方便调试。</w:t>
      </w:r>
    </w:p>
    <w:p>
      <w:pPr>
        <w:ind w:firstLine="480" w:firstLineChars="200"/>
        <w:rPr>
          <w:rFonts w:hint="eastAsia" w:eastAsia="宋体"/>
          <w:lang w:val="en-US" w:eastAsia="zh-CN"/>
        </w:rPr>
      </w:pPr>
      <w:r>
        <w:rPr>
          <w:rFonts w:hint="eastAsia" w:eastAsia="宋体"/>
          <w:lang w:val="en-US" w:eastAsia="zh-CN"/>
        </w:rPr>
        <w:t>7）问题:不能连续发送wav串口文件，每次发送一个就没后续了，解决方案:两个上传操作间隔太短，服务端还未准备好接收，导致请求帧丢失</w:t>
      </w:r>
    </w:p>
    <w:p>
      <w:pPr>
        <w:rPr>
          <w:rFonts w:hint="eastAsia"/>
          <w:lang w:val="en-US" w:eastAsia="zh-CN"/>
        </w:rPr>
      </w:pPr>
      <w:r>
        <w:rPr>
          <w:rFonts w:hint="eastAsia"/>
          <w:lang w:val="en-US" w:eastAsia="zh-CN"/>
        </w:rPr>
        <w:t>最终完成了感知层原本的设计。测试结果如图 6.1，6.2所示。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653030" cy="3869690"/>
            <wp:effectExtent l="0" t="0" r="13970" b="1270"/>
            <wp:docPr id="18" name="图片 92" descr="C:/Users/24349/AppData/Local/Temp/picturescale_20210521161513/output_20210521161516.jpgoutput_202105211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 descr="C:/Users/24349/AppData/Local/Temp/picturescale_20210521161513/output_20210521161516.jpgoutput_20210521161516"/>
                    <pic:cNvPicPr>
                      <a:picLocks noChangeAspect="1"/>
                    </pic:cNvPicPr>
                  </pic:nvPicPr>
                  <pic:blipFill>
                    <a:blip r:embed="rId62"/>
                    <a:stretch>
                      <a:fillRect/>
                    </a:stretch>
                  </pic:blipFill>
                  <pic:spPr>
                    <a:xfrm>
                      <a:off x="0" y="0"/>
                      <a:ext cx="2653030" cy="386969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 音频录制图</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639695" cy="3601085"/>
            <wp:effectExtent l="0" t="0" r="12065" b="10795"/>
            <wp:docPr id="19" name="图片 91" descr="C:/Users/24349/AppData/Local/Temp/picturescale_20210521161522/output_20210521161524.jpgoutput_202105211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1" descr="C:/Users/24349/AppData/Local/Temp/picturescale_20210521161522/output_20210521161524.jpgoutput_20210521161524"/>
                    <pic:cNvPicPr>
                      <a:picLocks noChangeAspect="1"/>
                    </pic:cNvPicPr>
                  </pic:nvPicPr>
                  <pic:blipFill>
                    <a:blip r:embed="rId63"/>
                    <a:stretch>
                      <a:fillRect/>
                    </a:stretch>
                  </pic:blipFill>
                  <pic:spPr>
                    <a:xfrm>
                      <a:off x="0" y="0"/>
                      <a:ext cx="2639695" cy="3601085"/>
                    </a:xfrm>
                    <a:prstGeom prst="rect">
                      <a:avLst/>
                    </a:prstGeom>
                    <a:noFill/>
                    <a:ln>
                      <a:noFill/>
                    </a:ln>
                  </pic:spPr>
                </pic:pic>
              </a:graphicData>
            </a:graphic>
          </wp:inline>
        </w:drawing>
      </w:r>
    </w:p>
    <w:p>
      <w:pPr>
        <w:jc w:val="center"/>
        <w:rPr>
          <w:rFonts w:hint="eastAsia"/>
          <w:lang w:val="en-US" w:eastAsia="zh-CN"/>
        </w:rPr>
      </w:pPr>
      <w:r>
        <w:rPr>
          <w:rFonts w:hint="eastAsia" w:eastAsia="宋体" w:cs="Times New Roman"/>
          <w:sz w:val="21"/>
          <w:szCs w:val="21"/>
          <w:lang w:val="en-US" w:eastAsia="zh-CN"/>
        </w:rPr>
        <w:t>图 6.2 音频上传图</w:t>
      </w:r>
    </w:p>
    <w:p>
      <w:pPr>
        <w:pStyle w:val="3"/>
        <w:rPr>
          <w:rFonts w:hint="default"/>
          <w:sz w:val="30"/>
          <w:szCs w:val="30"/>
          <w:lang w:val="en-US" w:eastAsia="zh-CN"/>
        </w:rPr>
      </w:pPr>
      <w:bookmarkStart w:id="264" w:name="_Toc28133"/>
      <w:r>
        <w:rPr>
          <w:sz w:val="30"/>
          <w:szCs w:val="30"/>
        </w:rPr>
        <w:t>6</w:t>
      </w:r>
      <w:r>
        <w:rPr>
          <w:rFonts w:hint="eastAsia"/>
          <w:sz w:val="30"/>
          <w:szCs w:val="30"/>
          <w:lang w:val="en-US" w:eastAsia="zh-CN"/>
        </w:rPr>
        <w:t>.</w:t>
      </w:r>
      <w:r>
        <w:rPr>
          <w:rFonts w:hint="eastAsia"/>
          <w:sz w:val="30"/>
          <w:szCs w:val="30"/>
          <w:lang w:eastAsia="zh-CN"/>
        </w:rPr>
        <w:t xml:space="preserve">2 </w:t>
      </w:r>
      <w:r>
        <w:rPr>
          <w:rFonts w:hint="eastAsia"/>
          <w:sz w:val="30"/>
          <w:szCs w:val="30"/>
          <w:lang w:val="en-US" w:eastAsia="zh-CN"/>
        </w:rPr>
        <w:t>服务端功能实现与测试</w:t>
      </w:r>
      <w:bookmarkEnd w:id="264"/>
    </w:p>
    <w:p>
      <w:pPr>
        <w:ind w:firstLine="480" w:firstLineChars="200"/>
        <w:rPr>
          <w:rFonts w:hint="eastAsia"/>
          <w:lang w:val="en-US" w:eastAsia="zh-CN"/>
        </w:rPr>
      </w:pPr>
      <w:r>
        <w:rPr>
          <w:rFonts w:hint="eastAsia"/>
          <w:lang w:val="en-US" w:eastAsia="zh-CN"/>
        </w:rPr>
        <w:t>服务端是工作量最大的部分，不仅需要完成和感知层的交互，还需要支持客户端的请求，还需要进行大量的数据处理，本系统严格按照设计需求来进行功能开发，测试的结果及改进方案如下：</w:t>
      </w:r>
    </w:p>
    <w:p>
      <w:pPr>
        <w:ind w:firstLine="480" w:firstLineChars="200"/>
        <w:rPr>
          <w:rFonts w:hint="eastAsia" w:eastAsia="宋体"/>
          <w:lang w:val="en-US" w:eastAsia="zh-CN"/>
        </w:rPr>
      </w:pPr>
      <w:r>
        <w:rPr>
          <w:rFonts w:hint="eastAsia" w:eastAsia="宋体"/>
          <w:lang w:val="en-US" w:eastAsia="zh-CN"/>
        </w:rPr>
        <w:t>1）问题:讯飞语音在线识别语音只能识别第一个词语，解决方案:项目文件的问题，需要在下载的SDK包的MscInvisibleDemo上进修改开发。</w:t>
      </w:r>
    </w:p>
    <w:p>
      <w:pPr>
        <w:ind w:firstLine="480" w:firstLineChars="200"/>
        <w:rPr>
          <w:rFonts w:hint="eastAsia" w:eastAsia="宋体"/>
          <w:lang w:val="en-US" w:eastAsia="zh-CN"/>
        </w:rPr>
      </w:pPr>
      <w:r>
        <w:rPr>
          <w:rFonts w:hint="eastAsia" w:eastAsia="宋体"/>
          <w:lang w:val="en-US" w:eastAsia="zh-CN"/>
        </w:rPr>
        <w:t>2）问题:在有不同音色时可能会出现只能识别一个人说话的内容，原因:是因为一段音频的结果提前返回，判定是最后一句话，判定结束后就会不接受writeAudio传来的东西，导致只能识别一句话。</w:t>
      </w:r>
    </w:p>
    <w:p>
      <w:pPr>
        <w:ind w:firstLine="480" w:firstLineChars="200"/>
        <w:rPr>
          <w:rFonts w:hint="eastAsia" w:eastAsia="宋体"/>
          <w:lang w:val="en-US" w:eastAsia="zh-CN"/>
        </w:rPr>
      </w:pPr>
      <w:r>
        <w:rPr>
          <w:rFonts w:hint="eastAsia" w:eastAsia="宋体"/>
          <w:lang w:val="en-US" w:eastAsia="zh-CN"/>
        </w:rPr>
        <w:t>3）问题:网络状态会影响返回结果，解决方案:使用延时来确保分片的有效性，因为一直快速上传分片会导致，识别返回的时候，剩下分片丢失,所以要做好分片和分片之间的延时操作。</w:t>
      </w:r>
    </w:p>
    <w:p>
      <w:pPr>
        <w:ind w:firstLine="480" w:firstLineChars="200"/>
        <w:rPr>
          <w:rFonts w:hint="eastAsia" w:eastAsia="宋体"/>
          <w:lang w:val="en-US" w:eastAsia="zh-CN"/>
        </w:rPr>
      </w:pPr>
      <w:r>
        <w:rPr>
          <w:rFonts w:hint="eastAsia" w:eastAsia="宋体"/>
          <w:lang w:val="en-US" w:eastAsia="zh-CN"/>
        </w:rPr>
        <w:t>4）问题:关键字提取的demo报错，有两个包无法import，解决方案:官网</w:t>
      </w:r>
    </w:p>
    <w:p>
      <w:pPr>
        <w:ind w:firstLine="480" w:firstLineChars="200"/>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"https://commons.apache.org/proper/commons-codec/download_codec.cgi下载相应的jar" </w:instrText>
      </w:r>
      <w:r>
        <w:rPr>
          <w:rFonts w:hint="eastAsia" w:eastAsia="宋体"/>
          <w:lang w:val="en-US" w:eastAsia="zh-CN"/>
        </w:rPr>
        <w:fldChar w:fldCharType="separate"/>
      </w:r>
      <w:r>
        <w:rPr>
          <w:rFonts w:hint="eastAsia" w:eastAsia="宋体"/>
          <w:lang w:val="en-US" w:eastAsia="zh-CN"/>
        </w:rPr>
        <w:t>https://commons.apache.org/proper/commons-codec/download_codec.cgi下载相应的jar</w:t>
      </w:r>
      <w:r>
        <w:rPr>
          <w:rFonts w:hint="eastAsia" w:eastAsia="宋体"/>
          <w:lang w:val="en-US" w:eastAsia="zh-CN"/>
        </w:rPr>
        <w:fldChar w:fldCharType="end"/>
      </w:r>
      <w:r>
        <w:rPr>
          <w:rFonts w:hint="eastAsia" w:eastAsia="宋体"/>
          <w:lang w:val="en-US" w:eastAsia="zh-CN"/>
        </w:rPr>
        <w:t>包，然后添加jar就行</w:t>
      </w:r>
    </w:p>
    <w:p>
      <w:pPr>
        <w:ind w:firstLine="480" w:firstLineChars="200"/>
        <w:rPr>
          <w:rFonts w:hint="eastAsia" w:eastAsia="宋体"/>
          <w:lang w:val="en-US" w:eastAsia="zh-CN"/>
        </w:rPr>
      </w:pPr>
      <w:r>
        <w:rPr>
          <w:rFonts w:hint="eastAsia" w:eastAsia="宋体"/>
          <w:lang w:val="en-US" w:eastAsia="zh-CN"/>
        </w:rPr>
        <w:t>5）问题:Java没有自带json包，所以需要自己下载jar包并导入，解决方案:下载地址</w:t>
      </w:r>
      <w:r>
        <w:rPr>
          <w:rFonts w:hint="eastAsia" w:eastAsia="宋体"/>
          <w:lang w:val="en-US" w:eastAsia="zh-CN"/>
        </w:rPr>
        <w:fldChar w:fldCharType="begin"/>
      </w:r>
      <w:r>
        <w:rPr>
          <w:rFonts w:hint="eastAsia" w:eastAsia="宋体"/>
          <w:lang w:val="en-US" w:eastAsia="zh-CN"/>
        </w:rPr>
        <w:instrText xml:space="preserve"> HYPERLINK "https://github.com/alibaba/fastjson" </w:instrText>
      </w:r>
      <w:r>
        <w:rPr>
          <w:rFonts w:hint="eastAsia" w:eastAsia="宋体"/>
          <w:lang w:val="en-US" w:eastAsia="zh-CN"/>
        </w:rPr>
        <w:fldChar w:fldCharType="separate"/>
      </w:r>
      <w:r>
        <w:rPr>
          <w:rFonts w:hint="eastAsia" w:eastAsia="宋体"/>
          <w:lang w:val="en-US" w:eastAsia="zh-CN"/>
        </w:rPr>
        <w:t>https://github.com/alibaba/fastjson</w:t>
      </w:r>
      <w:r>
        <w:rPr>
          <w:rFonts w:hint="eastAsia" w:eastAsia="宋体"/>
          <w:lang w:val="en-US" w:eastAsia="zh-CN"/>
        </w:rPr>
        <w:fldChar w:fldCharType="end"/>
      </w:r>
    </w:p>
    <w:p>
      <w:pPr>
        <w:ind w:firstLine="480" w:firstLineChars="200"/>
        <w:rPr>
          <w:rFonts w:hint="eastAsia" w:eastAsia="宋体"/>
          <w:lang w:val="en-US" w:eastAsia="zh-CN"/>
        </w:rPr>
      </w:pPr>
      <w:r>
        <w:rPr>
          <w:rFonts w:hint="eastAsia" w:eastAsia="宋体"/>
          <w:lang w:val="en-US" w:eastAsia="zh-CN"/>
        </w:rPr>
        <w:t>6）问题:读取文本文件乱码，解决方案:指定读取流的编码格式BufferedReader br=newBufferedReader(newInputStreamReader(newFileInputStream(fileName),"UTF-8"));</w:t>
      </w:r>
    </w:p>
    <w:p>
      <w:pPr>
        <w:ind w:firstLine="480" w:firstLineChars="200"/>
        <w:rPr>
          <w:rFonts w:hint="eastAsia" w:eastAsia="宋体"/>
          <w:lang w:val="en-US" w:eastAsia="zh-CN"/>
        </w:rPr>
      </w:pPr>
      <w:r>
        <w:rPr>
          <w:rFonts w:hint="eastAsia" w:eastAsia="宋体"/>
          <w:lang w:val="en-US" w:eastAsia="zh-CN"/>
        </w:rPr>
        <w:t>7）问题:关键字提取返回结果乱码，它的文件就行，我自己的新建类就不行，解决方案:连个文件的默认编码不一样，应该把自己的新建类编码格式设置为utf-8</w:t>
      </w:r>
    </w:p>
    <w:p>
      <w:pPr>
        <w:ind w:firstLine="480" w:firstLineChars="200"/>
        <w:rPr>
          <w:rFonts w:hint="eastAsia" w:eastAsia="宋体"/>
          <w:lang w:val="en-US" w:eastAsia="zh-CN"/>
        </w:rPr>
      </w:pPr>
      <w:r>
        <w:rPr>
          <w:rFonts w:hint="eastAsia" w:eastAsia="宋体"/>
          <w:lang w:val="en-US" w:eastAsia="zh-CN"/>
        </w:rPr>
        <w:t>8）问题:调用split进行文件名切割时出错，解决方案:.号需要进行转义  加上右双斜杠才能成功调用。</w:t>
      </w:r>
    </w:p>
    <w:p>
      <w:pPr>
        <w:ind w:firstLine="480" w:firstLineChars="200"/>
        <w:rPr>
          <w:rFonts w:hint="eastAsia" w:eastAsia="宋体"/>
          <w:lang w:val="en-US" w:eastAsia="zh-CN"/>
        </w:rPr>
      </w:pPr>
      <w:r>
        <w:rPr>
          <w:rFonts w:hint="eastAsia" w:eastAsia="宋体"/>
          <w:lang w:val="en-US" w:eastAsia="zh-CN"/>
        </w:rPr>
        <w:t>9）问题:词云不能按照图片形状生成，解决方案:必须使用抠图，把其他地方扣取，只保留想要的地方。</w:t>
      </w:r>
    </w:p>
    <w:p>
      <w:pPr>
        <w:ind w:firstLine="480" w:firstLineChars="200"/>
        <w:rPr>
          <w:rFonts w:hint="eastAsia" w:eastAsia="宋体"/>
          <w:lang w:val="en-US" w:eastAsia="zh-CN"/>
        </w:rPr>
      </w:pPr>
      <w:r>
        <w:rPr>
          <w:rFonts w:hint="eastAsia" w:eastAsia="宋体"/>
          <w:lang w:val="en-US" w:eastAsia="zh-CN"/>
        </w:rPr>
        <w:t>10）问题:在图片传输时 接收出问题，解决方案:这个收发不能传输png文件，需要jpg格式。</w:t>
      </w:r>
    </w:p>
    <w:p>
      <w:pPr>
        <w:ind w:firstLine="480" w:firstLineChars="200"/>
        <w:rPr>
          <w:rFonts w:hint="eastAsia" w:eastAsia="宋体"/>
          <w:lang w:val="en-US" w:eastAsia="zh-CN"/>
        </w:rPr>
      </w:pPr>
      <w:r>
        <w:rPr>
          <w:rFonts w:hint="eastAsia" w:eastAsia="宋体"/>
          <w:lang w:val="en-US" w:eastAsia="zh-CN"/>
        </w:rPr>
        <w:t>11）问题:在进行提取数据转换时，pcm会提前转换，但此时pcm数据都还没有，解决方案:在转换时进行判断如果正在进行最新pcm数据的转换要等待一段时间，避免转换的是空值。</w:t>
      </w:r>
    </w:p>
    <w:p>
      <w:pPr>
        <w:pStyle w:val="116"/>
        <w:numPr>
          <w:ilvl w:val="0"/>
          <w:numId w:val="0"/>
        </w:numPr>
        <w:ind w:leftChars="0" w:firstLine="420" w:firstLineChars="0"/>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最终完成了服务端所设计的功能，测试结果图如 图 6.3，6.4，6.5，6.6，6.7所示。</w:t>
      </w:r>
    </w:p>
    <w:p>
      <w:pPr>
        <w:pStyle w:val="116"/>
        <w:numPr>
          <w:ilvl w:val="0"/>
          <w:numId w:val="0"/>
        </w:numPr>
        <w:ind w:leftChars="0" w:firstLine="420" w:firstLineChars="0"/>
        <w:rPr>
          <w:rFonts w:hint="eastAsia" w:ascii="Times New Roman" w:hAnsi="Times New Roman" w:eastAsia="宋体" w:cs="宋体"/>
          <w:kern w:val="0"/>
          <w:sz w:val="24"/>
          <w:szCs w:val="24"/>
          <w:lang w:val="en-US" w:eastAsia="zh-CN" w:bidi="ar-SA"/>
        </w:rPr>
      </w:pPr>
    </w:p>
    <w:p>
      <w:pPr>
        <w:pStyle w:val="116"/>
        <w:numPr>
          <w:ilvl w:val="0"/>
          <w:numId w:val="0"/>
        </w:numPr>
        <w:rPr>
          <w:rFonts w:hint="default" w:ascii="Times New Roman" w:hAnsi="Times New Roman" w:eastAsia="宋体" w:cs="宋体"/>
          <w:kern w:val="0"/>
          <w:sz w:val="24"/>
          <w:szCs w:val="24"/>
          <w:lang w:val="en-US" w:eastAsia="zh-CN" w:bidi="ar-SA"/>
        </w:rPr>
      </w:pPr>
      <w:r>
        <w:drawing>
          <wp:inline distT="0" distB="0" distL="114300" distR="114300">
            <wp:extent cx="5391785" cy="2672715"/>
            <wp:effectExtent l="0" t="0" r="3175" b="9525"/>
            <wp:docPr id="4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8"/>
                    <pic:cNvPicPr>
                      <a:picLocks noChangeAspect="1"/>
                    </pic:cNvPicPr>
                  </pic:nvPicPr>
                  <pic:blipFill>
                    <a:blip r:embed="rId64"/>
                    <a:stretch>
                      <a:fillRect/>
                    </a:stretch>
                  </pic:blipFill>
                  <pic:spPr>
                    <a:xfrm>
                      <a:off x="0" y="0"/>
                      <a:ext cx="5391785" cy="267271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6.3 wav串口文件的接收</w:t>
      </w:r>
    </w:p>
    <w:p>
      <w:pPr>
        <w:ind w:firstLine="480" w:firstLineChars="200"/>
        <w:jc w:val="center"/>
        <w:rPr>
          <w:rFonts w:hint="eastAsia"/>
          <w:lang w:val="en-US" w:eastAsia="zh-CN"/>
        </w:rPr>
      </w:pPr>
    </w:p>
    <w:p>
      <w:pPr>
        <w:jc w:val="left"/>
      </w:pPr>
      <w:r>
        <w:drawing>
          <wp:inline distT="0" distB="0" distL="114300" distR="114300">
            <wp:extent cx="5359400" cy="3214370"/>
            <wp:effectExtent l="0" t="0" r="5080" b="1270"/>
            <wp:docPr id="4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7"/>
                    <pic:cNvPicPr>
                      <a:picLocks noChangeAspect="1"/>
                    </pic:cNvPicPr>
                  </pic:nvPicPr>
                  <pic:blipFill>
                    <a:blip r:embed="rId65"/>
                    <a:stretch>
                      <a:fillRect/>
                    </a:stretch>
                  </pic:blipFill>
                  <pic:spPr>
                    <a:xfrm>
                      <a:off x="0" y="0"/>
                      <a:ext cx="5359400" cy="3214370"/>
                    </a:xfrm>
                    <a:prstGeom prst="rect">
                      <a:avLst/>
                    </a:prstGeom>
                    <a:noFill/>
                    <a:ln>
                      <a:noFill/>
                    </a:ln>
                  </pic:spPr>
                </pic:pic>
              </a:graphicData>
            </a:graphic>
          </wp:inline>
        </w:drawing>
      </w:r>
    </w:p>
    <w:p>
      <w:pPr>
        <w:jc w:val="center"/>
        <w:rPr>
          <w:rFonts w:hint="default"/>
          <w:lang w:val="en-US" w:eastAsia="zh-CN"/>
        </w:rPr>
      </w:pPr>
      <w:r>
        <w:rPr>
          <w:rFonts w:hint="eastAsia" w:eastAsia="宋体" w:cs="Times New Roman"/>
          <w:sz w:val="21"/>
          <w:szCs w:val="21"/>
          <w:lang w:val="en-US" w:eastAsia="zh-CN"/>
        </w:rPr>
        <w:t>图 6.4 pcm转字符串结果</w:t>
      </w:r>
    </w:p>
    <w:p>
      <w:pPr>
        <w:ind w:firstLine="480" w:firstLineChars="200"/>
        <w:jc w:val="center"/>
      </w:pPr>
      <w:r>
        <w:drawing>
          <wp:inline distT="0" distB="0" distL="114300" distR="114300">
            <wp:extent cx="4479290" cy="2402205"/>
            <wp:effectExtent l="0" t="0" r="1270" b="5715"/>
            <wp:docPr id="2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1"/>
                    <pic:cNvPicPr>
                      <a:picLocks noChangeAspect="1"/>
                    </pic:cNvPicPr>
                  </pic:nvPicPr>
                  <pic:blipFill>
                    <a:blip r:embed="rId66"/>
                    <a:stretch>
                      <a:fillRect/>
                    </a:stretch>
                  </pic:blipFill>
                  <pic:spPr>
                    <a:xfrm>
                      <a:off x="0" y="0"/>
                      <a:ext cx="4479290" cy="240220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6.5 关键词提取结果</w:t>
      </w:r>
    </w:p>
    <w:p>
      <w:pPr>
        <w:ind w:firstLine="480" w:firstLineChars="200"/>
        <w:jc w:val="center"/>
        <w:rPr>
          <w:rFonts w:hint="eastAsia"/>
          <w:lang w:val="en-US" w:eastAsia="zh-CN"/>
        </w:rPr>
      </w:pPr>
    </w:p>
    <w:p>
      <w:pPr>
        <w:ind w:firstLine="480" w:firstLineChars="200"/>
        <w:jc w:val="both"/>
      </w:pPr>
      <w:r>
        <mc:AlternateContent>
          <mc:Choice Requires="wps">
            <w:drawing>
              <wp:inline distT="0" distB="0" distL="114300" distR="114300">
                <wp:extent cx="635" cy="0"/>
                <wp:effectExtent l="0" t="0" r="0" b="0"/>
                <wp:docPr id="21" name="图片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wrap="square" upright="1"/>
                    </wps:wsp>
                  </a:graphicData>
                </a:graphic>
              </wp:inline>
            </w:drawing>
          </mc:Choice>
          <mc:Fallback>
            <w:pict>
              <v:rect id="图片 72" o:spid="_x0000_s1026" o:spt="1" style="height:0pt;width:0.05pt;" filled="f" stroked="f" coordsize="21600,21600" o:gfxdata="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HCX9zwAA&#10;AP8AAAAPAAAAAAAAAAEAIAAAACIAAABkcnMvZG93bnJldi54bWxQSwECFAAUAAAACACHTuJA6oT/&#10;BLUBAABpAwAADgAAAAAAAAABACAAAAAeAQAAZHJzL2Uyb0RvYy54bWxQSwUGAAAAAAYABgBZAQAA&#10;RQUAAAAA&#10;">
                <v:fill on="f" focussize="0,0"/>
                <v:stroke on="f"/>
                <v:imagedata o:title=""/>
                <o:lock v:ext="edit" aspectratio="t"/>
                <w10:wrap type="none"/>
                <w10:anchorlock/>
              </v:rect>
            </w:pict>
          </mc:Fallback>
        </mc:AlternateContent>
      </w:r>
      <w:r>
        <mc:AlternateContent>
          <mc:Choice Requires="wps">
            <w:drawing>
              <wp:inline distT="0" distB="0" distL="114300" distR="114300">
                <wp:extent cx="635" cy="0"/>
                <wp:effectExtent l="0" t="0" r="0" b="0"/>
                <wp:docPr id="22" name="图片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bodyPr wrap="square" upright="1"/>
                    </wps:wsp>
                  </a:graphicData>
                </a:graphic>
              </wp:inline>
            </w:drawing>
          </mc:Choice>
          <mc:Fallback>
            <w:pict>
              <v:rect id="图片 73" o:spid="_x0000_s1026" o:spt="1" style="height:0pt;width:0.05pt;" filled="f" stroked="f" coordsize="21600,21600" o:gfxdata="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HCX9zwAA&#10;AP8AAAAPAAAAAAAAAAEAIAAAACIAAABkcnMvZG93bnJldi54bWxQSwECFAAUAAAACACHTuJAgWUz&#10;UbUBAABpAwAADgAAAAAAAAABACAAAAAeAQAAZHJzL2Uyb0RvYy54bWxQSwUGAAAAAAYABgBZAQAA&#10;RQUAAAAA&#10;">
                <v:fill on="f" focussize="0,0"/>
                <v:stroke on="f"/>
                <v:imagedata o:title=""/>
                <o:lock v:ext="edit" aspectratio="t"/>
                <w10:wrap type="none"/>
                <w10:anchorlock/>
              </v:rect>
            </w:pict>
          </mc:Fallback>
        </mc:AlternateContent>
      </w:r>
      <w:r>
        <w:drawing>
          <wp:inline distT="0" distB="0" distL="114300" distR="114300">
            <wp:extent cx="4554220" cy="2442845"/>
            <wp:effectExtent l="0" t="0" r="2540" b="10795"/>
            <wp:docPr id="2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4"/>
                    <pic:cNvPicPr>
                      <a:picLocks noChangeAspect="1"/>
                    </pic:cNvPicPr>
                  </pic:nvPicPr>
                  <pic:blipFill>
                    <a:blip r:embed="rId67"/>
                    <a:stretch>
                      <a:fillRect/>
                    </a:stretch>
                  </pic:blipFill>
                  <pic:spPr>
                    <a:xfrm>
                      <a:off x="0" y="0"/>
                      <a:ext cx="4554220" cy="244284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6.6 智能捕捉结果</w:t>
      </w:r>
    </w:p>
    <w:p>
      <w:pPr>
        <w:ind w:firstLine="480" w:firstLineChars="200"/>
        <w:jc w:val="center"/>
        <w:rPr>
          <w:rFonts w:hint="eastAsia"/>
          <w:lang w:val="en-US" w:eastAsia="zh-CN"/>
        </w:rPr>
      </w:pPr>
    </w:p>
    <w:p>
      <w:pPr>
        <w:ind w:firstLine="480" w:firstLineChars="200"/>
        <w:jc w:val="both"/>
      </w:pPr>
      <w:r>
        <w:drawing>
          <wp:inline distT="0" distB="0" distL="114300" distR="114300">
            <wp:extent cx="4270375" cy="2291080"/>
            <wp:effectExtent l="0" t="0" r="12065" b="10160"/>
            <wp:docPr id="2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5"/>
                    <pic:cNvPicPr>
                      <a:picLocks noChangeAspect="1"/>
                    </pic:cNvPicPr>
                  </pic:nvPicPr>
                  <pic:blipFill>
                    <a:blip r:embed="rId68"/>
                    <a:stretch>
                      <a:fillRect/>
                    </a:stretch>
                  </pic:blipFill>
                  <pic:spPr>
                    <a:xfrm>
                      <a:off x="0" y="0"/>
                      <a:ext cx="4270375" cy="229108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6.7 情绪分析结果</w:t>
      </w:r>
    </w:p>
    <w:p>
      <w:pPr>
        <w:ind w:firstLine="480" w:firstLineChars="200"/>
        <w:jc w:val="center"/>
        <w:rPr>
          <w:rFonts w:hint="default"/>
          <w:lang w:val="en-US" w:eastAsia="zh-CN"/>
        </w:rPr>
      </w:pPr>
    </w:p>
    <w:p>
      <w:pPr>
        <w:pStyle w:val="3"/>
        <w:rPr>
          <w:rFonts w:hint="default"/>
          <w:sz w:val="30"/>
          <w:szCs w:val="30"/>
          <w:lang w:val="en-US"/>
        </w:rPr>
      </w:pPr>
      <w:bookmarkStart w:id="265" w:name="_Toc4922"/>
      <w:r>
        <w:rPr>
          <w:sz w:val="30"/>
          <w:szCs w:val="30"/>
        </w:rPr>
        <w:t>6</w:t>
      </w:r>
      <w:r>
        <w:rPr>
          <w:rFonts w:hint="eastAsia"/>
          <w:sz w:val="30"/>
          <w:szCs w:val="30"/>
          <w:lang w:val="en-US" w:eastAsia="zh-CN"/>
        </w:rPr>
        <w:t>.</w:t>
      </w:r>
      <w:r>
        <w:rPr>
          <w:rFonts w:hint="eastAsia"/>
          <w:sz w:val="30"/>
          <w:szCs w:val="30"/>
          <w:lang w:eastAsia="zh-CN"/>
        </w:rPr>
        <w:t xml:space="preserve">3 </w:t>
      </w:r>
      <w:r>
        <w:rPr>
          <w:rFonts w:hint="eastAsia"/>
          <w:color w:val="000000"/>
          <w:lang w:val="en-US" w:eastAsia="zh-CN"/>
        </w:rPr>
        <w:t>客户端功能实现与测试</w:t>
      </w:r>
      <w:bookmarkEnd w:id="265"/>
    </w:p>
    <w:p>
      <w:pPr>
        <w:ind w:firstLine="480" w:firstLineChars="200"/>
        <w:jc w:val="left"/>
        <w:rPr>
          <w:rFonts w:hint="eastAsia"/>
          <w:lang w:val="en-US" w:eastAsia="zh-CN"/>
        </w:rPr>
      </w:pPr>
      <w:r>
        <w:rPr>
          <w:rFonts w:hint="eastAsia"/>
          <w:lang w:val="en-US" w:eastAsia="zh-CN"/>
        </w:rPr>
        <w:t>客户端严格按照四大功能来进行开发和实现，具体bug和解决措施如下:</w:t>
      </w:r>
    </w:p>
    <w:p>
      <w:pPr>
        <w:ind w:firstLine="480" w:firstLineChars="200"/>
        <w:rPr>
          <w:rFonts w:hint="eastAsia" w:eastAsia="宋体"/>
          <w:lang w:val="en-US" w:eastAsia="zh-CN"/>
        </w:rPr>
      </w:pPr>
      <w:r>
        <w:rPr>
          <w:rFonts w:hint="eastAsia" w:eastAsia="宋体"/>
          <w:lang w:val="en-US" w:eastAsia="zh-CN"/>
        </w:rPr>
        <w:t>1）问题:测试通信时连接本地socket接口报错，解决方案:安卓终端不能用127.0.0.1代替本机地址，必须通过ipconfig去找到自己的地址。</w:t>
      </w:r>
    </w:p>
    <w:p>
      <w:pPr>
        <w:ind w:firstLine="480" w:firstLineChars="200"/>
        <w:rPr>
          <w:rFonts w:hint="eastAsia" w:eastAsia="宋体"/>
          <w:lang w:val="en-US" w:eastAsia="zh-CN"/>
        </w:rPr>
      </w:pPr>
      <w:r>
        <w:rPr>
          <w:rFonts w:hint="eastAsia" w:eastAsia="宋体"/>
          <w:lang w:val="en-US" w:eastAsia="zh-CN"/>
        </w:rPr>
        <w:t>2）问题:接收句子时只能收到一行，不能收到其它行，解决方案:增加接收的结束判断，不只是收到一行就返回。</w:t>
      </w:r>
    </w:p>
    <w:p>
      <w:pPr>
        <w:ind w:firstLine="480" w:firstLineChars="200"/>
        <w:rPr>
          <w:rFonts w:hint="eastAsia" w:eastAsia="宋体"/>
          <w:lang w:val="en-US" w:eastAsia="zh-CN"/>
        </w:rPr>
      </w:pPr>
      <w:r>
        <w:rPr>
          <w:rFonts w:hint="eastAsia" w:eastAsia="宋体"/>
          <w:lang w:val="en-US" w:eastAsia="zh-CN"/>
        </w:rPr>
        <w:t>3）问题；显示句子时报错闪退，解决方案:不能再工作线程中操作ui元素</w:t>
      </w:r>
      <w:r>
        <w:rPr>
          <w:rFonts w:hint="default" w:eastAsia="宋体"/>
          <w:lang w:val="en-US" w:eastAsia="zh-CN"/>
        </w:rPr>
        <w:fldChar w:fldCharType="begin"/>
      </w:r>
      <w:r>
        <w:rPr>
          <w:rFonts w:hint="default" w:eastAsia="宋体"/>
          <w:lang w:val="en-US" w:eastAsia="zh-CN"/>
        </w:rPr>
        <w:instrText xml:space="preserve"> HYPERLINK "https://blog.csdn.net/u013164293/article/details/51361588" </w:instrText>
      </w:r>
      <w:r>
        <w:rPr>
          <w:rFonts w:hint="default" w:eastAsia="宋体"/>
          <w:lang w:val="en-US" w:eastAsia="zh-CN"/>
        </w:rPr>
        <w:fldChar w:fldCharType="separate"/>
      </w:r>
      <w:r>
        <w:rPr>
          <w:rFonts w:hint="default" w:eastAsia="宋体"/>
          <w:lang w:val="en-US" w:eastAsia="zh-CN"/>
        </w:rPr>
        <w:t>https://blog</w:t>
      </w:r>
      <w:r>
        <w:rPr>
          <w:rFonts w:hint="eastAsia" w:eastAsia="宋体"/>
          <w:lang w:val="en-US" w:eastAsia="zh-CN"/>
        </w:rPr>
        <w:t>.</w:t>
      </w:r>
      <w:r>
        <w:rPr>
          <w:rFonts w:hint="default" w:eastAsia="宋体"/>
          <w:lang w:val="en-US" w:eastAsia="zh-CN"/>
        </w:rPr>
        <w:t>csdn</w:t>
      </w:r>
      <w:r>
        <w:rPr>
          <w:rFonts w:hint="eastAsia" w:eastAsia="宋体"/>
          <w:lang w:val="en-US" w:eastAsia="zh-CN"/>
        </w:rPr>
        <w:t>.</w:t>
      </w:r>
      <w:r>
        <w:rPr>
          <w:rFonts w:hint="default" w:eastAsia="宋体"/>
          <w:lang w:val="en-US" w:eastAsia="zh-CN"/>
        </w:rPr>
        <w:t>net/u013164293/article/details/51361588</w:t>
      </w:r>
      <w:r>
        <w:rPr>
          <w:rFonts w:hint="default" w:eastAsia="宋体"/>
          <w:lang w:val="en-US" w:eastAsia="zh-CN"/>
        </w:rPr>
        <w:fldChar w:fldCharType="end"/>
      </w:r>
      <w:r>
        <w:rPr>
          <w:rFonts w:hint="eastAsia" w:eastAsia="宋体"/>
          <w:lang w:val="en-US" w:eastAsia="zh-CN"/>
        </w:rPr>
        <w:t>。</w:t>
      </w:r>
    </w:p>
    <w:p>
      <w:pPr>
        <w:ind w:firstLine="480" w:firstLineChars="200"/>
        <w:rPr>
          <w:rFonts w:hint="eastAsia" w:eastAsia="宋体"/>
          <w:lang w:val="en-US" w:eastAsia="zh-CN"/>
        </w:rPr>
      </w:pPr>
      <w:r>
        <w:rPr>
          <w:rFonts w:hint="eastAsia" w:eastAsia="宋体"/>
          <w:lang w:val="en-US" w:eastAsia="zh-CN"/>
        </w:rPr>
        <w:t>4）问题:在使用bitmap时 BitmapFactory.decodeByteArray  返回值为null，解决方案:原图片太大了，在发送之前应该进行压缩（只针对虚拟机）实体机并不会为空。</w:t>
      </w:r>
    </w:p>
    <w:p>
      <w:pPr>
        <w:ind w:firstLine="480" w:firstLineChars="200"/>
        <w:rPr>
          <w:rFonts w:hint="default" w:eastAsia="宋体"/>
          <w:lang w:val="en-US" w:eastAsia="zh-CN"/>
        </w:rPr>
      </w:pPr>
      <w:r>
        <w:rPr>
          <w:rFonts w:hint="eastAsia" w:eastAsia="宋体"/>
          <w:lang w:val="en-US" w:eastAsia="zh-CN"/>
        </w:rPr>
        <w:t>5）问题:在report功能时，突然返回的分析值就为空了，解决方案:自然语言分析api每天有次数限制，当日的次数用完了，只有等到明天才行了。</w:t>
      </w:r>
    </w:p>
    <w:p>
      <w:pPr>
        <w:jc w:val="left"/>
        <w:rPr>
          <w:rFonts w:hint="eastAsia"/>
          <w:lang w:val="en-US" w:eastAsia="zh-CN"/>
        </w:rPr>
      </w:pPr>
      <w:r>
        <w:rPr>
          <w:rFonts w:hint="eastAsia"/>
          <w:lang w:val="en-US" w:eastAsia="zh-CN"/>
        </w:rPr>
        <w:t>具体功能测试结果如图6.8，6.9，6.10，6.11，6.12，6.13，6.14所示。</w:t>
      </w:r>
    </w:p>
    <w:p>
      <w:pPr>
        <w:jc w:val="left"/>
        <w:rPr>
          <w:rFonts w:hint="default"/>
          <w:lang w:val="en-US" w:eastAsia="zh-CN"/>
        </w:rPr>
      </w:pPr>
    </w:p>
    <w:p>
      <w:pPr>
        <w:jc w:val="center"/>
        <w:rPr>
          <w:rFonts w:hint="default"/>
          <w:lang w:val="en-US" w:eastAsia="zh-CN"/>
        </w:rPr>
      </w:pPr>
      <w:bookmarkStart w:id="377" w:name="_GoBack"/>
      <w:bookmarkEnd w:id="377"/>
      <w:r>
        <w:rPr>
          <w:rFonts w:hint="default"/>
          <w:lang w:val="en-US" w:eastAsia="zh-CN"/>
        </w:rPr>
        <w:drawing>
          <wp:inline distT="0" distB="0" distL="114300" distR="114300">
            <wp:extent cx="1925955" cy="3241675"/>
            <wp:effectExtent l="0" t="0" r="9525" b="4445"/>
            <wp:docPr id="42" name="图片 111" descr="Screenshot_2021-05-20-13-36-46-336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1" descr="Screenshot_2021-05-20-13-36-46-336_com.fb.standar"/>
                    <pic:cNvPicPr>
                      <a:picLocks noChangeAspect="1"/>
                    </pic:cNvPicPr>
                  </pic:nvPicPr>
                  <pic:blipFill>
                    <a:blip r:embed="rId69"/>
                    <a:stretch>
                      <a:fillRect/>
                    </a:stretch>
                  </pic:blipFill>
                  <pic:spPr>
                    <a:xfrm>
                      <a:off x="0" y="0"/>
                      <a:ext cx="1925955" cy="3241675"/>
                    </a:xfrm>
                    <a:prstGeom prst="rect">
                      <a:avLst/>
                    </a:prstGeom>
                    <a:noFill/>
                    <a:ln>
                      <a:noFill/>
                    </a:ln>
                  </pic:spPr>
                </pic:pic>
              </a:graphicData>
            </a:graphic>
          </wp:inline>
        </w:drawing>
      </w:r>
    </w:p>
    <w:p>
      <w:pPr>
        <w:jc w:val="center"/>
        <w:rPr>
          <w:rFonts w:hint="eastAsia"/>
          <w:lang w:val="en-US" w:eastAsia="zh-CN"/>
        </w:rPr>
      </w:pPr>
      <w:r>
        <w:rPr>
          <w:rFonts w:hint="eastAsia" w:eastAsia="宋体" w:cs="Times New Roman"/>
          <w:sz w:val="21"/>
          <w:szCs w:val="21"/>
          <w:lang w:val="en-US" w:eastAsia="zh-CN"/>
        </w:rPr>
        <w:t>图 6.8 关键词词云结果展示</w:t>
      </w:r>
    </w:p>
    <w:p>
      <w:pPr>
        <w:jc w:val="center"/>
        <w:rPr>
          <w:rFonts w:hint="eastAsia"/>
          <w:lang w:val="en-US" w:eastAsia="zh-CN"/>
        </w:rPr>
      </w:pPr>
      <w:r>
        <w:rPr>
          <w:rFonts w:hint="eastAsia"/>
          <w:lang w:val="en-US" w:eastAsia="zh-CN"/>
        </w:rPr>
        <w:drawing>
          <wp:inline distT="0" distB="0" distL="114300" distR="114300">
            <wp:extent cx="2508885" cy="3671570"/>
            <wp:effectExtent l="0" t="0" r="5715" b="1270"/>
            <wp:docPr id="25" name="图片 77" descr="Screenshot_2021-05-20-13-37-07-67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7" descr="Screenshot_2021-05-20-13-37-07-673_com.fb.standar"/>
                    <pic:cNvPicPr>
                      <a:picLocks noChangeAspect="1"/>
                    </pic:cNvPicPr>
                  </pic:nvPicPr>
                  <pic:blipFill>
                    <a:blip r:embed="rId70"/>
                    <a:stretch>
                      <a:fillRect/>
                    </a:stretch>
                  </pic:blipFill>
                  <pic:spPr>
                    <a:xfrm>
                      <a:off x="0" y="0"/>
                      <a:ext cx="2508885" cy="367157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6.9 心情图表结果展示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2364740" cy="3926840"/>
            <wp:effectExtent l="0" t="0" r="12700" b="5080"/>
            <wp:docPr id="26" name="图片 79" descr="Screenshot_2021-05-20-13-38-29-20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9" descr="Screenshot_2021-05-20-13-38-29-205_com.fb.standar"/>
                    <pic:cNvPicPr>
                      <a:picLocks noChangeAspect="1"/>
                    </pic:cNvPicPr>
                  </pic:nvPicPr>
                  <pic:blipFill>
                    <a:blip r:embed="rId71"/>
                    <a:stretch>
                      <a:fillRect/>
                    </a:stretch>
                  </pic:blipFill>
                  <pic:spPr>
                    <a:xfrm>
                      <a:off x="0" y="0"/>
                      <a:ext cx="2364740" cy="3926840"/>
                    </a:xfrm>
                    <a:prstGeom prst="rect">
                      <a:avLst/>
                    </a:prstGeom>
                    <a:noFill/>
                    <a:ln>
                      <a:noFill/>
                    </a:ln>
                  </pic:spPr>
                </pic:pic>
              </a:graphicData>
            </a:graphic>
          </wp:inline>
        </w:drawing>
      </w:r>
    </w:p>
    <w:p>
      <w:pPr>
        <w:jc w:val="center"/>
        <w:rPr>
          <w:rFonts w:hint="eastAsia"/>
          <w:lang w:val="en-US" w:eastAsia="zh-CN"/>
        </w:rPr>
      </w:pPr>
      <w:r>
        <w:rPr>
          <w:rFonts w:hint="eastAsia" w:eastAsia="宋体" w:cs="Times New Roman"/>
          <w:sz w:val="21"/>
          <w:szCs w:val="21"/>
          <w:lang w:val="en-US" w:eastAsia="zh-CN"/>
        </w:rPr>
        <w:t>图 6.10 智能推荐结果展示</w:t>
      </w:r>
    </w:p>
    <w:p>
      <w:pPr>
        <w:ind w:firstLine="480" w:firstLineChars="200"/>
        <w:jc w:val="center"/>
        <w:rPr>
          <w:rFonts w:hint="eastAsia"/>
          <w:lang w:val="en-US" w:eastAsia="zh-CN"/>
        </w:rPr>
      </w:pPr>
      <w:r>
        <w:rPr>
          <w:rFonts w:hint="eastAsia"/>
          <w:lang w:val="en-US" w:eastAsia="zh-CN"/>
        </w:rPr>
        <w:drawing>
          <wp:inline distT="0" distB="0" distL="114300" distR="114300">
            <wp:extent cx="2660015" cy="3834765"/>
            <wp:effectExtent l="0" t="0" r="6985" b="5715"/>
            <wp:docPr id="27" name="图片 80" descr="Screenshot_2021-05-20-13-38-42-763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0" descr="Screenshot_2021-05-20-13-38-42-763_com.fb.standar"/>
                    <pic:cNvPicPr>
                      <a:picLocks noChangeAspect="1"/>
                    </pic:cNvPicPr>
                  </pic:nvPicPr>
                  <pic:blipFill>
                    <a:blip r:embed="rId72"/>
                    <a:stretch>
                      <a:fillRect/>
                    </a:stretch>
                  </pic:blipFill>
                  <pic:spPr>
                    <a:xfrm>
                      <a:off x="0" y="0"/>
                      <a:ext cx="2660015" cy="383476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6.11 今日总结界面一结果展示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2326640" cy="3691255"/>
            <wp:effectExtent l="0" t="0" r="5080" b="12065"/>
            <wp:docPr id="28" name="图片 81" descr="C:/Users/24349/AppData/Local/Temp/picturescale_20210521161547/output_20210521161548.jpgoutput_2021052116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1" descr="C:/Users/24349/AppData/Local/Temp/picturescale_20210521161547/output_20210521161548.jpgoutput_20210521161548"/>
                    <pic:cNvPicPr>
                      <a:picLocks noChangeAspect="1"/>
                    </pic:cNvPicPr>
                  </pic:nvPicPr>
                  <pic:blipFill>
                    <a:blip r:embed="rId73"/>
                    <a:stretch>
                      <a:fillRect/>
                    </a:stretch>
                  </pic:blipFill>
                  <pic:spPr>
                    <a:xfrm>
                      <a:off x="0" y="0"/>
                      <a:ext cx="2326640" cy="369125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6.12 今日总结界面二结果展示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2595245" cy="4001135"/>
            <wp:effectExtent l="0" t="0" r="10795" b="6985"/>
            <wp:docPr id="29" name="图片 82" descr="C:/Users/24349/AppData/Local/Temp/picturescale_20210521161555/output_20210521161556.jpgoutput_2021052116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2" descr="C:/Users/24349/AppData/Local/Temp/picturescale_20210521161555/output_20210521161556.jpgoutput_20210521161556"/>
                    <pic:cNvPicPr>
                      <a:picLocks noChangeAspect="1"/>
                    </pic:cNvPicPr>
                  </pic:nvPicPr>
                  <pic:blipFill>
                    <a:blip r:embed="rId74"/>
                    <a:stretch>
                      <a:fillRect/>
                    </a:stretch>
                  </pic:blipFill>
                  <pic:spPr>
                    <a:xfrm>
                      <a:off x="0" y="0"/>
                      <a:ext cx="2595245" cy="400113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6.13 今日总结界面三结果展示</w:t>
      </w:r>
    </w:p>
    <w:p>
      <w:pPr>
        <w:ind w:firstLine="480" w:firstLineChars="200"/>
        <w:jc w:val="center"/>
        <w:rPr>
          <w:rFonts w:hint="default"/>
          <w:lang w:val="en-US" w:eastAsia="zh-CN"/>
        </w:rPr>
      </w:pPr>
    </w:p>
    <w:p>
      <w:pPr>
        <w:ind w:firstLine="480" w:firstLineChars="200"/>
        <w:jc w:val="center"/>
        <w:rPr>
          <w:rFonts w:hint="eastAsia"/>
          <w:lang w:val="en-US" w:eastAsia="zh-CN"/>
        </w:rPr>
      </w:pPr>
      <w:r>
        <w:rPr>
          <w:rFonts w:hint="eastAsia"/>
          <w:lang w:val="en-US" w:eastAsia="zh-CN"/>
        </w:rPr>
        <w:drawing>
          <wp:inline distT="0" distB="0" distL="114300" distR="114300">
            <wp:extent cx="2470150" cy="3815080"/>
            <wp:effectExtent l="0" t="0" r="13970" b="10160"/>
            <wp:docPr id="30" name="图片 83" descr="Screenshot_2021-05-20-13-38-53-958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3" descr="Screenshot_2021-05-20-13-38-53-958_com.fb.standar"/>
                    <pic:cNvPicPr>
                      <a:picLocks noChangeAspect="1"/>
                    </pic:cNvPicPr>
                  </pic:nvPicPr>
                  <pic:blipFill>
                    <a:blip r:embed="rId75"/>
                    <a:stretch>
                      <a:fillRect/>
                    </a:stretch>
                  </pic:blipFill>
                  <pic:spPr>
                    <a:xfrm>
                      <a:off x="0" y="0"/>
                      <a:ext cx="2470150" cy="3815080"/>
                    </a:xfrm>
                    <a:prstGeom prst="rect">
                      <a:avLst/>
                    </a:prstGeom>
                    <a:noFill/>
                    <a:ln>
                      <a:noFill/>
                    </a:ln>
                  </pic:spPr>
                </pic:pic>
              </a:graphicData>
            </a:graphic>
          </wp:inline>
        </w:drawing>
      </w:r>
    </w:p>
    <w:p>
      <w:pPr>
        <w:jc w:val="center"/>
        <w:rPr>
          <w:rFonts w:hint="default"/>
          <w:lang w:val="en-US" w:eastAsia="zh-CN"/>
        </w:rPr>
      </w:pPr>
      <w:r>
        <w:rPr>
          <w:rFonts w:hint="eastAsia" w:eastAsia="宋体" w:cs="Times New Roman"/>
          <w:sz w:val="21"/>
          <w:szCs w:val="21"/>
          <w:lang w:val="en-US" w:eastAsia="zh-CN"/>
        </w:rPr>
        <w:t>图 6.14 今日总结界面四结果展示</w:t>
      </w:r>
    </w:p>
    <w:p>
      <w:pPr>
        <w:ind w:firstLine="480" w:firstLineChars="200"/>
        <w:jc w:val="both"/>
        <w:rPr>
          <w:rFonts w:hint="default"/>
          <w:lang w:val="en-US" w:eastAsia="zh-CN"/>
        </w:rPr>
      </w:pPr>
      <w:r>
        <w:rPr>
          <w:rFonts w:hint="eastAsia"/>
          <w:lang w:val="en-US" w:eastAsia="zh-CN"/>
        </w:rPr>
        <w:t>每个界面都实现了设计的功能，达到了目标。</w:t>
      </w:r>
    </w:p>
    <w:bookmarkEnd w:id="255"/>
    <w:bookmarkEnd w:id="256"/>
    <w:bookmarkEnd w:id="257"/>
    <w:bookmarkEnd w:id="258"/>
    <w:bookmarkEnd w:id="259"/>
    <w:bookmarkEnd w:id="260"/>
    <w:bookmarkEnd w:id="261"/>
    <w:bookmarkEnd w:id="262"/>
    <w:bookmarkEnd w:id="263"/>
    <w:p>
      <w:pPr>
        <w:pStyle w:val="3"/>
        <w:rPr>
          <w:rFonts w:hint="default"/>
          <w:sz w:val="30"/>
          <w:szCs w:val="30"/>
          <w:lang w:val="en-US"/>
        </w:rPr>
      </w:pPr>
      <w:bookmarkStart w:id="266" w:name="_Toc28266"/>
      <w:r>
        <w:rPr>
          <w:sz w:val="30"/>
          <w:szCs w:val="30"/>
        </w:rPr>
        <w:t>6</w:t>
      </w:r>
      <w:r>
        <w:rPr>
          <w:rFonts w:hint="eastAsia"/>
          <w:sz w:val="30"/>
          <w:szCs w:val="30"/>
          <w:lang w:val="en-US" w:eastAsia="zh-CN"/>
        </w:rPr>
        <w:t>.</w:t>
      </w:r>
      <w:r>
        <w:rPr>
          <w:sz w:val="30"/>
          <w:szCs w:val="30"/>
          <w:lang w:eastAsia="zh-CN"/>
        </w:rPr>
        <w:t>4</w:t>
      </w:r>
      <w:r>
        <w:rPr>
          <w:rFonts w:hint="eastAsia"/>
          <w:sz w:val="30"/>
          <w:szCs w:val="30"/>
          <w:lang w:eastAsia="zh-CN"/>
        </w:rPr>
        <w:t xml:space="preserve"> </w:t>
      </w:r>
      <w:r>
        <w:rPr>
          <w:rFonts w:hint="eastAsia"/>
          <w:color w:val="000000"/>
          <w:lang w:val="en-US" w:eastAsia="zh-CN"/>
        </w:rPr>
        <w:t>PCM转字符的性能分析及参数自适应</w:t>
      </w:r>
      <w:bookmarkEnd w:id="266"/>
    </w:p>
    <w:p>
      <w:pPr>
        <w:ind w:firstLine="480" w:firstLineChars="200"/>
        <w:rPr>
          <w:rFonts w:hint="eastAsia" w:cs="Times New Roman"/>
          <w:lang w:val="en-US" w:eastAsia="zh-CN"/>
        </w:rPr>
      </w:pPr>
      <w:r>
        <w:rPr>
          <w:rFonts w:hint="eastAsia" w:cs="Times New Roman"/>
          <w:lang w:val="en-US" w:eastAsia="zh-CN"/>
        </w:rPr>
        <w:t>服务端的PCM转字符串是通过调用科大讯飞相应的API来实现的，在使用时将待转换文件分片上传到相应的地址，然后等待返回上传结果，经过多次尝试发现，同一个pcm文件的分析质量会与分片大小，分片间隔时间，当前网络状态有关，现在利用控制变量法来分析这些参数对最终转换结果的分析，详细操作步骤如下：</w:t>
      </w:r>
    </w:p>
    <w:p>
      <w:pPr>
        <w:ind w:firstLine="480" w:firstLineChars="200"/>
        <w:rPr>
          <w:rFonts w:hint="eastAsia" w:cs="Times New Roman"/>
          <w:lang w:val="en-US" w:eastAsia="zh-CN"/>
        </w:rPr>
      </w:pPr>
      <w:r>
        <w:rPr>
          <w:rFonts w:hint="eastAsia" w:cs="Times New Roman"/>
          <w:lang w:val="en-US" w:eastAsia="zh-CN"/>
        </w:rPr>
        <w:t>先确定下来一条语音数据，并且知道这一条语音数据的内容。接着通过改变间隔时间这个参数来对语音进行转换，先设置时间步长为150，并得到转换结果，测试结果如图 6.15所示。</w:t>
      </w:r>
    </w:p>
    <w:p>
      <w:pPr>
        <w:ind w:firstLine="480" w:firstLineChars="200"/>
        <w:rPr>
          <w:rFonts w:hint="eastAsia" w:cs="Times New Roman"/>
          <w:lang w:val="en-US" w:eastAsia="zh-CN"/>
        </w:rPr>
      </w:pPr>
    </w:p>
    <w:p>
      <w:pPr>
        <w:ind w:firstLine="480" w:firstLineChars="200"/>
      </w:pPr>
      <w:r>
        <w:drawing>
          <wp:inline distT="0" distB="0" distL="114300" distR="114300">
            <wp:extent cx="5107940" cy="1392555"/>
            <wp:effectExtent l="0" t="0" r="12700" b="9525"/>
            <wp:docPr id="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5"/>
                    <pic:cNvPicPr>
                      <a:picLocks noChangeAspect="1"/>
                    </pic:cNvPicPr>
                  </pic:nvPicPr>
                  <pic:blipFill>
                    <a:blip r:embed="rId76"/>
                    <a:srcRect b="50305"/>
                    <a:stretch>
                      <a:fillRect/>
                    </a:stretch>
                  </pic:blipFill>
                  <pic:spPr>
                    <a:xfrm>
                      <a:off x="0" y="0"/>
                      <a:ext cx="5107940" cy="1392555"/>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 6.15 时间步长为150 的转换结果图</w:t>
      </w:r>
    </w:p>
    <w:p>
      <w:pPr>
        <w:ind w:firstLine="480" w:firstLineChars="200"/>
        <w:rPr>
          <w:rFonts w:hint="default" w:cs="Times New Roman"/>
          <w:lang w:val="en-US" w:eastAsia="zh-CN"/>
        </w:rPr>
      </w:pPr>
    </w:p>
    <w:p>
      <w:pPr>
        <w:rPr>
          <w:rFonts w:hint="eastAsia" w:cs="Times New Roman"/>
          <w:lang w:val="en-US" w:eastAsia="zh-CN"/>
        </w:rPr>
      </w:pPr>
      <w:r>
        <w:rPr>
          <w:rFonts w:hint="eastAsia" w:cs="Times New Roman"/>
          <w:lang w:val="en-US" w:eastAsia="zh-CN"/>
        </w:rPr>
        <w:t>可以看出最优延时时间在450之后，现在调整步长为15，在450 之后进行转换，转换结果如下图 6.16所示。</w:t>
      </w:r>
    </w:p>
    <w:p>
      <w:pPr>
        <w:rPr>
          <w:rFonts w:hint="eastAsia" w:cs="Times New Roman"/>
          <w:lang w:val="en-US" w:eastAsia="zh-CN"/>
        </w:rPr>
      </w:pPr>
    </w:p>
    <w:p>
      <w:pPr>
        <w:jc w:val="center"/>
        <w:rPr>
          <w:rFonts w:hint="eastAsia" w:cs="Times New Roman"/>
          <w:lang w:val="en-US" w:eastAsia="zh-CN"/>
        </w:rPr>
      </w:pPr>
      <w:r>
        <w:drawing>
          <wp:inline distT="0" distB="0" distL="114300" distR="114300">
            <wp:extent cx="3684270" cy="1915160"/>
            <wp:effectExtent l="0" t="0" r="3810" b="5080"/>
            <wp:docPr id="4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2"/>
                    <pic:cNvPicPr>
                      <a:picLocks noChangeAspect="1"/>
                    </pic:cNvPicPr>
                  </pic:nvPicPr>
                  <pic:blipFill>
                    <a:blip r:embed="rId77"/>
                    <a:stretch>
                      <a:fillRect/>
                    </a:stretch>
                  </pic:blipFill>
                  <pic:spPr>
                    <a:xfrm>
                      <a:off x="0" y="0"/>
                      <a:ext cx="3684270" cy="1915160"/>
                    </a:xfrm>
                    <a:prstGeom prst="rect">
                      <a:avLst/>
                    </a:prstGeom>
                    <a:noFill/>
                    <a:ln>
                      <a:noFill/>
                    </a:ln>
                  </pic:spPr>
                </pic:pic>
              </a:graphicData>
            </a:graphic>
          </wp:inline>
        </w:drawing>
      </w:r>
    </w:p>
    <w:p>
      <w:pPr>
        <w:jc w:val="center"/>
        <w:rPr>
          <w:rFonts w:hint="eastAsia" w:cs="Times New Roman"/>
          <w:lang w:val="en-US" w:eastAsia="zh-CN"/>
        </w:rPr>
      </w:pPr>
      <w:r>
        <w:rPr>
          <w:rFonts w:hint="eastAsia" w:eastAsia="宋体" w:cs="Times New Roman"/>
          <w:sz w:val="21"/>
          <w:szCs w:val="21"/>
          <w:lang w:val="en-US" w:eastAsia="zh-CN"/>
        </w:rPr>
        <w:t>图 6.16 时间步长为15的转换结果图</w:t>
      </w:r>
    </w:p>
    <w:p>
      <w:pPr>
        <w:ind w:firstLine="420" w:firstLineChars="0"/>
        <w:jc w:val="both"/>
        <w:rPr>
          <w:rFonts w:hint="eastAsia" w:cs="Times New Roman"/>
          <w:lang w:val="en-US" w:eastAsia="zh-CN"/>
        </w:rPr>
      </w:pPr>
      <w:r>
        <w:rPr>
          <w:rFonts w:hint="eastAsia" w:cs="Times New Roman"/>
          <w:lang w:val="en-US" w:eastAsia="zh-CN"/>
        </w:rPr>
        <w:t>可以看出间隔时间在615 处达到稳定，所以此时最优的间隔时间大概为615，但是由于这些测试都集中在相对较短的时间，所处在的网络环境可以看作一样，当网络环境不一样时，最优的间隔时间可能又会和615相差较大，如果此时系统还采用615作为间隔时间可能就会会造成没有转化结果的情况。综上本系统决定采用参数自适应的方式，具体步骤如下：</w:t>
      </w:r>
    </w:p>
    <w:p>
      <w:pPr>
        <w:ind w:firstLine="420" w:firstLineChars="0"/>
        <w:jc w:val="both"/>
        <w:rPr>
          <w:rFonts w:hint="eastAsia" w:cs="Times New Roman"/>
          <w:lang w:val="en-US" w:eastAsia="zh-CN"/>
        </w:rPr>
      </w:pPr>
      <w:r>
        <w:rPr>
          <w:rFonts w:hint="eastAsia" w:cs="Times New Roman"/>
          <w:lang w:val="en-US" w:eastAsia="zh-CN"/>
        </w:rPr>
        <w:t>当系统启动时，首先以15的步长对已知的文件进行转换，并将转换结果和标准结果进行比较，如果相同则说明此时间隔时间比较合适，但为了避免偶然情况的发生，设置成为连续三次都和标准结果一样才采用此间隔时间作为后续的间隔时间，程序流程图如下图 6.17所示。</w:t>
      </w:r>
    </w:p>
    <w:p>
      <w:pPr>
        <w:ind w:firstLine="420" w:firstLineChars="0"/>
        <w:jc w:val="both"/>
        <w:rPr>
          <w:rFonts w:hint="eastAsia" w:cs="Times New Roman"/>
          <w:lang w:val="en-US" w:eastAsia="zh-CN"/>
        </w:rPr>
      </w:pPr>
    </w:p>
    <w:p>
      <w:pPr>
        <w:ind w:firstLine="420" w:firstLineChars="0"/>
        <w:jc w:val="center"/>
        <w:rPr>
          <w:rFonts w:hint="default" w:cs="Times New Roman"/>
          <w:lang w:val="en-US" w:eastAsia="zh-CN"/>
        </w:rPr>
      </w:pPr>
      <w:r>
        <w:rPr>
          <w:rFonts w:hint="default" w:cs="Times New Roman"/>
          <w:lang w:val="en-US" w:eastAsia="zh-CN"/>
        </w:rPr>
        <w:drawing>
          <wp:inline distT="0" distB="0" distL="114300" distR="114300">
            <wp:extent cx="2515235" cy="5504815"/>
            <wp:effectExtent l="0" t="0" r="0" b="0"/>
            <wp:docPr id="44" name="图片 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3" descr="wps"/>
                    <pic:cNvPicPr>
                      <a:picLocks noChangeAspect="1"/>
                    </pic:cNvPicPr>
                  </pic:nvPicPr>
                  <pic:blipFill>
                    <a:blip r:embed="rId78"/>
                    <a:stretch>
                      <a:fillRect/>
                    </a:stretch>
                  </pic:blipFill>
                  <pic:spPr>
                    <a:xfrm>
                      <a:off x="0" y="0"/>
                      <a:ext cx="2515235" cy="5504815"/>
                    </a:xfrm>
                    <a:prstGeom prst="rect">
                      <a:avLst/>
                    </a:prstGeom>
                    <a:noFill/>
                    <a:ln>
                      <a:noFill/>
                    </a:ln>
                  </pic:spPr>
                </pic:pic>
              </a:graphicData>
            </a:graphic>
          </wp:inline>
        </w:drawing>
      </w:r>
    </w:p>
    <w:p>
      <w:pPr>
        <w:jc w:val="center"/>
        <w:rPr>
          <w:rFonts w:hint="eastAsia" w:cs="Times New Roman"/>
          <w:lang w:val="en-US" w:eastAsia="zh-CN"/>
        </w:rPr>
      </w:pPr>
      <w:r>
        <w:rPr>
          <w:rFonts w:hint="eastAsia" w:eastAsia="宋体" w:cs="Times New Roman"/>
          <w:sz w:val="21"/>
          <w:szCs w:val="21"/>
          <w:lang w:val="en-US" w:eastAsia="zh-CN"/>
        </w:rPr>
        <w:t>图 6.17 间隔时间自适应流程图</w:t>
      </w:r>
    </w:p>
    <w:p>
      <w:pPr>
        <w:ind w:firstLine="420" w:firstLineChars="0"/>
        <w:jc w:val="both"/>
        <w:rPr>
          <w:rFonts w:hint="eastAsia" w:cs="Times New Roman"/>
          <w:lang w:val="en-US" w:eastAsia="zh-CN"/>
        </w:rPr>
      </w:pPr>
      <w:r>
        <w:rPr>
          <w:rFonts w:hint="eastAsia" w:cs="Times New Roman"/>
          <w:lang w:val="en-US" w:eastAsia="zh-CN"/>
        </w:rPr>
        <w:t>最终服务端使用结果如下图 6.18所示。</w:t>
      </w:r>
    </w:p>
    <w:p>
      <w:pPr>
        <w:ind w:firstLine="420" w:firstLineChars="0"/>
        <w:jc w:val="both"/>
        <w:rPr>
          <w:rFonts w:hint="eastAsia" w:cs="Times New Roman"/>
          <w:lang w:val="en-US" w:eastAsia="zh-CN"/>
        </w:rPr>
      </w:pPr>
    </w:p>
    <w:p>
      <w:pPr>
        <w:ind w:firstLine="420" w:firstLineChars="0"/>
        <w:jc w:val="center"/>
      </w:pPr>
      <w:r>
        <w:drawing>
          <wp:inline distT="0" distB="0" distL="114300" distR="114300">
            <wp:extent cx="3345180" cy="1470660"/>
            <wp:effectExtent l="0" t="0" r="7620" b="7620"/>
            <wp:docPr id="3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8"/>
                    <pic:cNvPicPr>
                      <a:picLocks noChangeAspect="1"/>
                    </pic:cNvPicPr>
                  </pic:nvPicPr>
                  <pic:blipFill>
                    <a:blip r:embed="rId79"/>
                    <a:stretch>
                      <a:fillRect/>
                    </a:stretch>
                  </pic:blipFill>
                  <pic:spPr>
                    <a:xfrm>
                      <a:off x="0" y="0"/>
                      <a:ext cx="3345180" cy="147066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6.18 自适应间隔时间结果</w:t>
      </w:r>
    </w:p>
    <w:p>
      <w:pPr>
        <w:ind w:firstLine="420" w:firstLineChars="0"/>
        <w:jc w:val="center"/>
        <w:rPr>
          <w:rFonts w:hint="eastAsia" w:cs="Times New Roman"/>
          <w:lang w:val="en-US" w:eastAsia="zh-CN"/>
        </w:rPr>
      </w:pPr>
    </w:p>
    <w:p>
      <w:pPr>
        <w:ind w:firstLine="420" w:firstLineChars="0"/>
        <w:jc w:val="both"/>
        <w:rPr>
          <w:rFonts w:hint="eastAsia" w:cs="Times New Roman"/>
          <w:lang w:val="en-US" w:eastAsia="zh-CN"/>
        </w:rPr>
      </w:pPr>
      <w:r>
        <w:rPr>
          <w:rFonts w:hint="eastAsia" w:cs="Times New Roman"/>
          <w:lang w:val="en-US" w:eastAsia="zh-CN"/>
        </w:rPr>
        <w:t>现在将固定间隔时间和自适应间隔时间这两种方式用于同样的音频文件的转换，观察所耗费时间的区别，结果如下图 6.19，6.20所示。</w:t>
      </w:r>
    </w:p>
    <w:p>
      <w:pPr>
        <w:ind w:firstLine="420" w:firstLineChars="0"/>
        <w:jc w:val="both"/>
        <w:rPr>
          <w:rFonts w:hint="eastAsia" w:cs="Times New Roman"/>
          <w:lang w:val="en-US" w:eastAsia="zh-CN"/>
        </w:rPr>
      </w:pPr>
    </w:p>
    <w:p>
      <w:pPr>
        <w:jc w:val="both"/>
        <w:rPr>
          <w:rFonts w:hint="eastAsia" w:cs="Times New Roman"/>
          <w:lang w:val="en-US" w:eastAsia="zh-CN"/>
        </w:rPr>
      </w:pPr>
      <w:r>
        <w:drawing>
          <wp:inline distT="0" distB="0" distL="114300" distR="114300">
            <wp:extent cx="5474335" cy="2084705"/>
            <wp:effectExtent l="0" t="0" r="12065" b="3175"/>
            <wp:docPr id="5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9"/>
                    <pic:cNvPicPr>
                      <a:picLocks noChangeAspect="1"/>
                    </pic:cNvPicPr>
                  </pic:nvPicPr>
                  <pic:blipFill>
                    <a:blip r:embed="rId80"/>
                    <a:srcRect r="7698"/>
                    <a:stretch>
                      <a:fillRect/>
                    </a:stretch>
                  </pic:blipFill>
                  <pic:spPr>
                    <a:xfrm>
                      <a:off x="0" y="0"/>
                      <a:ext cx="5474335" cy="2084705"/>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6.19 固定时间耗时</w:t>
      </w:r>
    </w:p>
    <w:p>
      <w:pPr>
        <w:jc w:val="both"/>
      </w:pPr>
      <w:r>
        <w:drawing>
          <wp:inline distT="0" distB="0" distL="114300" distR="114300">
            <wp:extent cx="5424170" cy="2007235"/>
            <wp:effectExtent l="0" t="0" r="1270" b="4445"/>
            <wp:docPr id="5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0"/>
                    <pic:cNvPicPr>
                      <a:picLocks noChangeAspect="1"/>
                    </pic:cNvPicPr>
                  </pic:nvPicPr>
                  <pic:blipFill>
                    <a:blip r:embed="rId81"/>
                    <a:stretch>
                      <a:fillRect/>
                    </a:stretch>
                  </pic:blipFill>
                  <pic:spPr>
                    <a:xfrm>
                      <a:off x="0" y="0"/>
                      <a:ext cx="5424170" cy="2007235"/>
                    </a:xfrm>
                    <a:prstGeom prst="rect">
                      <a:avLst/>
                    </a:prstGeom>
                    <a:noFill/>
                    <a:ln>
                      <a:noFill/>
                    </a:ln>
                  </pic:spPr>
                </pic:pic>
              </a:graphicData>
            </a:graphic>
          </wp:inline>
        </w:drawing>
      </w:r>
    </w:p>
    <w:p>
      <w:pPr>
        <w:jc w:val="center"/>
        <w:rPr>
          <w:rFonts w:hint="default"/>
          <w:lang w:val="en-US" w:eastAsia="zh-CN"/>
        </w:rPr>
      </w:pPr>
      <w:r>
        <w:rPr>
          <w:rFonts w:hint="eastAsia" w:eastAsia="宋体" w:cs="Times New Roman"/>
          <w:sz w:val="21"/>
          <w:szCs w:val="21"/>
          <w:lang w:val="en-US" w:eastAsia="zh-CN"/>
        </w:rPr>
        <w:t>图 6.20 自适应时间耗时</w:t>
      </w:r>
    </w:p>
    <w:p>
      <w:pPr>
        <w:ind w:firstLine="420" w:firstLineChars="0"/>
        <w:jc w:val="both"/>
        <w:rPr>
          <w:rFonts w:hint="default"/>
          <w:lang w:val="en-US" w:eastAsia="zh-CN"/>
        </w:rPr>
      </w:pPr>
      <w:r>
        <w:rPr>
          <w:rFonts w:hint="eastAsia"/>
          <w:lang w:val="en-US" w:eastAsia="zh-CN"/>
        </w:rPr>
        <w:t>相比之前设置的间隔时间为1000来说，此时自适应的间隔时间，文件转换质量也上去了，十个文件全都转换成功，而固定时间只进行了九个成功转换，在时间方面，固定时间耗费的时间为373，而自适应时间只耗费了273，提高了36.6%以上的转换效率，可以看出加入自适应，能很好的找到当前网络情况下的最优间隔时间，增加本系统的转换效率。</w:t>
      </w:r>
    </w:p>
    <w:p>
      <w:pPr>
        <w:pStyle w:val="3"/>
        <w:rPr>
          <w:rFonts w:hint="default"/>
          <w:color w:val="000000"/>
          <w:lang w:val="en-US" w:eastAsia="zh-CN"/>
        </w:rPr>
      </w:pPr>
      <w:bookmarkStart w:id="267" w:name="_Toc9792"/>
      <w:r>
        <w:rPr>
          <w:sz w:val="30"/>
          <w:szCs w:val="30"/>
        </w:rPr>
        <w:t>6</w:t>
      </w:r>
      <w:r>
        <w:rPr>
          <w:rFonts w:hint="eastAsia"/>
          <w:sz w:val="30"/>
          <w:szCs w:val="30"/>
          <w:lang w:val="en-US" w:eastAsia="zh-CN"/>
        </w:rPr>
        <w:t>.</w:t>
      </w:r>
      <w:r>
        <w:rPr>
          <w:sz w:val="30"/>
          <w:szCs w:val="30"/>
          <w:lang w:eastAsia="zh-CN"/>
        </w:rPr>
        <w:t>5</w:t>
      </w:r>
      <w:r>
        <w:rPr>
          <w:rFonts w:hint="eastAsia"/>
          <w:sz w:val="30"/>
          <w:szCs w:val="30"/>
          <w:lang w:eastAsia="zh-CN"/>
        </w:rPr>
        <w:t xml:space="preserve"> </w:t>
      </w:r>
      <w:r>
        <w:rPr>
          <w:rFonts w:hint="eastAsia"/>
          <w:color w:val="000000"/>
          <w:lang w:val="en-US" w:eastAsia="zh-CN"/>
        </w:rPr>
        <w:t>系统整体测试</w:t>
      </w:r>
      <w:bookmarkEnd w:id="267"/>
    </w:p>
    <w:p>
      <w:pPr>
        <w:ind w:firstLine="480" w:firstLineChars="200"/>
        <w:rPr>
          <w:rFonts w:hint="eastAsia"/>
          <w:lang w:val="en-US" w:eastAsia="zh-CN"/>
        </w:rPr>
      </w:pPr>
      <w:r>
        <w:rPr>
          <w:rFonts w:hint="eastAsia"/>
          <w:lang w:val="en-US" w:eastAsia="zh-CN"/>
        </w:rPr>
        <w:t>本系统的主要功能是采集音频文件，并分析数据，最后在客户端展示和智能推荐，所以将从 数据的准确性，时间的及时性，和推荐的智能性三个方面进行判断，根据之前设计需求，数据的准确性应当在10个音频文件中，至少有九个文件识别成功，识别成功率要达到90%及其以上才不会对推荐产生太大的影响。时间的及时性要求在用户上传录音开始计时到数据分析出来展示给用户停止计时，时间耗时不得超过1分钟，推荐的智能性要求在用户话语说出表达意愿很强的词后，能正确的捕捉，并做出能满足用户的需求。</w:t>
      </w:r>
    </w:p>
    <w:p>
      <w:pPr>
        <w:ind w:firstLine="480" w:firstLineChars="200"/>
        <w:rPr>
          <w:rFonts w:hint="eastAsia"/>
          <w:lang w:val="en-US" w:eastAsia="zh-CN"/>
        </w:rPr>
      </w:pPr>
      <w:r>
        <w:rPr>
          <w:rFonts w:hint="eastAsia"/>
          <w:lang w:val="en-US" w:eastAsia="zh-CN"/>
        </w:rPr>
        <w:t>数据准确性测试结果如图 6.21所示。</w:t>
      </w:r>
    </w:p>
    <w:p>
      <w:pPr>
        <w:ind w:firstLine="480" w:firstLineChars="200"/>
        <w:rPr>
          <w:rFonts w:hint="eastAsia"/>
          <w:lang w:val="en-US" w:eastAsia="zh-CN"/>
        </w:rPr>
      </w:pPr>
    </w:p>
    <w:p>
      <w:pPr>
        <w:rPr>
          <w:rFonts w:hint="eastAsia"/>
          <w:lang w:val="en-US" w:eastAsia="zh-CN"/>
        </w:rPr>
      </w:pPr>
      <w:r>
        <w:drawing>
          <wp:inline distT="0" distB="0" distL="114300" distR="114300">
            <wp:extent cx="5571490" cy="2602230"/>
            <wp:effectExtent l="0" t="0" r="6350" b="3810"/>
            <wp:docPr id="5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1"/>
                    <pic:cNvPicPr>
                      <a:picLocks noChangeAspect="1"/>
                    </pic:cNvPicPr>
                  </pic:nvPicPr>
                  <pic:blipFill>
                    <a:blip r:embed="rId82"/>
                    <a:stretch>
                      <a:fillRect/>
                    </a:stretch>
                  </pic:blipFill>
                  <pic:spPr>
                    <a:xfrm>
                      <a:off x="0" y="0"/>
                      <a:ext cx="5571490" cy="260223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6.21 音频转字符成功率图</w:t>
      </w:r>
    </w:p>
    <w:p>
      <w:pPr>
        <w:ind w:firstLine="420" w:firstLineChars="0"/>
        <w:jc w:val="center"/>
        <w:rPr>
          <w:rFonts w:hint="eastAsia"/>
          <w:lang w:val="en-US" w:eastAsia="zh-CN"/>
        </w:rPr>
      </w:pPr>
    </w:p>
    <w:p>
      <w:pPr>
        <w:ind w:firstLine="420" w:firstLineChars="0"/>
        <w:jc w:val="both"/>
        <w:rPr>
          <w:rFonts w:hint="eastAsia"/>
          <w:lang w:val="en-US" w:eastAsia="zh-CN"/>
        </w:rPr>
      </w:pPr>
      <w:r>
        <w:rPr>
          <w:rFonts w:hint="eastAsia"/>
          <w:lang w:val="en-US" w:eastAsia="zh-CN"/>
        </w:rPr>
        <w:t>可以看出，在96个转换记录中，成功的个数高达94个，转换率高达97.9%，远高于目标90%，所以数据准确性满足要求。</w:t>
      </w:r>
    </w:p>
    <w:p>
      <w:pPr>
        <w:ind w:firstLine="420" w:firstLineChars="0"/>
        <w:jc w:val="both"/>
        <w:rPr>
          <w:rFonts w:hint="eastAsia"/>
          <w:lang w:val="en-US" w:eastAsia="zh-CN"/>
        </w:rPr>
      </w:pPr>
      <w:r>
        <w:rPr>
          <w:rFonts w:hint="eastAsia"/>
          <w:lang w:val="en-US" w:eastAsia="zh-CN"/>
        </w:rPr>
        <w:t>在及时性方面，本测试采用心情分析响应时间作为结果，先在客户端查询心情分析，然后在上传数据后再进行心情分析查询。结果如图6.22，6.23所示。</w:t>
      </w:r>
    </w:p>
    <w:p>
      <w:pPr>
        <w:ind w:firstLine="420" w:firstLineChars="0"/>
        <w:jc w:val="both"/>
        <w:rPr>
          <w:rFonts w:hint="eastAsia"/>
          <w:lang w:val="en-US" w:eastAsia="zh-CN"/>
        </w:rPr>
      </w:pPr>
    </w:p>
    <w:p>
      <w:pPr>
        <w:ind w:firstLine="420" w:firstLineChars="0"/>
        <w:jc w:val="center"/>
        <w:rPr>
          <w:rFonts w:hint="eastAsia"/>
          <w:lang w:val="en-US" w:eastAsia="zh-CN"/>
        </w:rPr>
      </w:pPr>
      <w:r>
        <w:rPr>
          <w:rFonts w:hint="eastAsia"/>
          <w:lang w:val="en-US" w:eastAsia="zh-CN"/>
        </w:rPr>
        <w:drawing>
          <wp:inline distT="0" distB="0" distL="114300" distR="114300">
            <wp:extent cx="2341880" cy="3271520"/>
            <wp:effectExtent l="0" t="0" r="5080" b="5080"/>
            <wp:docPr id="33" name="图片 99" descr="Screenshot_2021-05-20-20-17-54-631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9" descr="Screenshot_2021-05-20-20-17-54-631_com.fb.standar"/>
                    <pic:cNvPicPr>
                      <a:picLocks noChangeAspect="1"/>
                    </pic:cNvPicPr>
                  </pic:nvPicPr>
                  <pic:blipFill>
                    <a:blip r:embed="rId83"/>
                    <a:stretch>
                      <a:fillRect/>
                    </a:stretch>
                  </pic:blipFill>
                  <pic:spPr>
                    <a:xfrm>
                      <a:off x="0" y="0"/>
                      <a:ext cx="2341880" cy="3271520"/>
                    </a:xfrm>
                    <a:prstGeom prst="rect">
                      <a:avLst/>
                    </a:prstGeom>
                    <a:noFill/>
                    <a:ln>
                      <a:noFill/>
                    </a:ln>
                  </pic:spPr>
                </pic:pic>
              </a:graphicData>
            </a:graphic>
          </wp:inline>
        </w:drawing>
      </w:r>
    </w:p>
    <w:p>
      <w:pPr>
        <w:jc w:val="center"/>
        <w:rPr>
          <w:rFonts w:hint="eastAsia" w:eastAsia="宋体" w:cs="Times New Roman"/>
          <w:sz w:val="21"/>
          <w:szCs w:val="21"/>
          <w:lang w:val="en-US" w:eastAsia="zh-CN"/>
        </w:rPr>
      </w:pPr>
      <w:r>
        <w:rPr>
          <w:rFonts w:hint="eastAsia" w:eastAsia="宋体" w:cs="Times New Roman"/>
          <w:sz w:val="21"/>
          <w:szCs w:val="21"/>
          <w:lang w:val="en-US" w:eastAsia="zh-CN"/>
        </w:rPr>
        <w:t>图 6.22 上传数据前客户端心情分析截图</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586355" cy="3454400"/>
            <wp:effectExtent l="0" t="0" r="4445" b="5080"/>
            <wp:docPr id="34" name="图片 97" descr="Screenshot_2021-05-20-20-18-06-790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7" descr="Screenshot_2021-05-20-20-18-06-790_com.fb.standar"/>
                    <pic:cNvPicPr>
                      <a:picLocks noChangeAspect="1"/>
                    </pic:cNvPicPr>
                  </pic:nvPicPr>
                  <pic:blipFill>
                    <a:blip r:embed="rId84"/>
                    <a:stretch>
                      <a:fillRect/>
                    </a:stretch>
                  </pic:blipFill>
                  <pic:spPr>
                    <a:xfrm>
                      <a:off x="0" y="0"/>
                      <a:ext cx="2586355" cy="3454400"/>
                    </a:xfrm>
                    <a:prstGeom prst="rect">
                      <a:avLst/>
                    </a:prstGeom>
                    <a:noFill/>
                    <a:ln>
                      <a:noFill/>
                    </a:ln>
                  </pic:spPr>
                </pic:pic>
              </a:graphicData>
            </a:graphic>
          </wp:inline>
        </w:drawing>
      </w:r>
    </w:p>
    <w:p>
      <w:pPr>
        <w:jc w:val="center"/>
        <w:rPr>
          <w:rFonts w:hint="default" w:eastAsia="宋体" w:cs="Times New Roman"/>
          <w:sz w:val="21"/>
          <w:szCs w:val="21"/>
          <w:lang w:val="en-US" w:eastAsia="zh-CN"/>
        </w:rPr>
      </w:pPr>
      <w:r>
        <w:rPr>
          <w:rFonts w:hint="eastAsia" w:eastAsia="宋体" w:cs="Times New Roman"/>
          <w:sz w:val="21"/>
          <w:szCs w:val="21"/>
          <w:lang w:val="en-US" w:eastAsia="zh-CN"/>
        </w:rPr>
        <w:t>图 6.23 上传数据后客户端心情分析截图</w:t>
      </w:r>
    </w:p>
    <w:p>
      <w:pPr>
        <w:ind w:firstLine="480" w:firstLineChars="200"/>
        <w:rPr>
          <w:rFonts w:hint="eastAsia"/>
          <w:lang w:val="en-US" w:eastAsia="zh-CN"/>
        </w:rPr>
      </w:pPr>
      <w:r>
        <w:rPr>
          <w:rFonts w:hint="eastAsia"/>
          <w:lang w:val="en-US" w:eastAsia="zh-CN"/>
        </w:rPr>
        <w:t>由截图可以看到在8:18时候进行了心情分析的查询，当时没有上传任何数据，分析显示也没有数据，在第二张截图时间还是8:18，此时数据已经上传和分析完毕，得到了相应的分析结果，从两张截图的时间可以看出，整体消耗的时间小于一分钟，满足设计要求。</w:t>
      </w:r>
    </w:p>
    <w:p>
      <w:pPr>
        <w:ind w:firstLine="480" w:firstLineChars="200"/>
        <w:rPr>
          <w:rFonts w:hint="eastAsia"/>
          <w:lang w:val="en-US" w:eastAsia="zh-CN"/>
        </w:rPr>
      </w:pPr>
      <w:r>
        <w:rPr>
          <w:rFonts w:hint="eastAsia"/>
          <w:lang w:val="en-US" w:eastAsia="zh-CN"/>
        </w:rPr>
        <w:t>在智能推荐方面，之前测试的时候文本中出现了多次电影这个词语，表明当前用户十分想看电影，此时查看客户端的推荐界面，如下图6.24所示。</w:t>
      </w:r>
    </w:p>
    <w:p>
      <w:pPr>
        <w:ind w:firstLine="480" w:firstLineChars="200"/>
        <w:rPr>
          <w:rFonts w:hint="eastAsia"/>
          <w:lang w:val="en-US" w:eastAsia="zh-CN"/>
        </w:rPr>
      </w:pPr>
    </w:p>
    <w:p>
      <w:pPr>
        <w:ind w:firstLine="480" w:firstLineChars="200"/>
        <w:jc w:val="center"/>
        <w:rPr>
          <w:rFonts w:hint="default"/>
          <w:lang w:val="en-US" w:eastAsia="zh-CN"/>
        </w:rPr>
      </w:pPr>
      <w:r>
        <w:rPr>
          <w:rFonts w:hint="default"/>
          <w:lang w:val="en-US" w:eastAsia="zh-CN"/>
        </w:rPr>
        <w:drawing>
          <wp:inline distT="0" distB="0" distL="114300" distR="114300">
            <wp:extent cx="2795905" cy="6215380"/>
            <wp:effectExtent l="0" t="0" r="8255" b="2540"/>
            <wp:docPr id="35" name="图片 98" descr="Screenshot_2021-05-20-20-31-02-575_com.fb.sta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8" descr="Screenshot_2021-05-20-20-31-02-575_com.fb.standar"/>
                    <pic:cNvPicPr>
                      <a:picLocks noChangeAspect="1"/>
                    </pic:cNvPicPr>
                  </pic:nvPicPr>
                  <pic:blipFill>
                    <a:blip r:embed="rId85"/>
                    <a:stretch>
                      <a:fillRect/>
                    </a:stretch>
                  </pic:blipFill>
                  <pic:spPr>
                    <a:xfrm>
                      <a:off x="0" y="0"/>
                      <a:ext cx="2795905" cy="6215380"/>
                    </a:xfrm>
                    <a:prstGeom prst="rect">
                      <a:avLst/>
                    </a:prstGeom>
                    <a:noFill/>
                    <a:ln>
                      <a:noFill/>
                    </a:ln>
                  </pic:spPr>
                </pic:pic>
              </a:graphicData>
            </a:graphic>
          </wp:inline>
        </w:drawing>
      </w:r>
    </w:p>
    <w:p>
      <w:pPr>
        <w:jc w:val="center"/>
        <w:rPr>
          <w:rFonts w:hint="default"/>
          <w:lang w:val="en-US" w:eastAsia="zh-CN"/>
        </w:rPr>
      </w:pPr>
      <w:r>
        <w:rPr>
          <w:rFonts w:hint="eastAsia" w:eastAsia="宋体" w:cs="Times New Roman"/>
          <w:sz w:val="21"/>
          <w:szCs w:val="21"/>
          <w:lang w:val="en-US" w:eastAsia="zh-CN"/>
        </w:rPr>
        <w:t>图 6.24 客户端推荐界面图</w:t>
      </w:r>
    </w:p>
    <w:p>
      <w:pPr>
        <w:ind w:firstLine="480" w:firstLineChars="200"/>
        <w:rPr>
          <w:rFonts w:hint="default" w:eastAsia="宋体"/>
          <w:lang w:val="en-US" w:eastAsia="zh-CN"/>
        </w:rPr>
      </w:pPr>
      <w:r>
        <w:rPr>
          <w:rFonts w:hint="eastAsia"/>
          <w:lang w:val="en-US" w:eastAsia="zh-CN"/>
        </w:rPr>
        <w:t>从截图可以看到，第一个推荐就是猫眼电影的图片，及其描述的文字，满足设计需求，推荐的智能性也达到了目标。</w:t>
      </w:r>
    </w:p>
    <w:p>
      <w:pPr>
        <w:pStyle w:val="3"/>
        <w:rPr>
          <w:sz w:val="30"/>
          <w:szCs w:val="30"/>
        </w:rPr>
      </w:pPr>
      <w:bookmarkStart w:id="268" w:name="_Toc25021"/>
      <w:r>
        <w:rPr>
          <w:sz w:val="30"/>
          <w:szCs w:val="30"/>
          <w:lang w:eastAsia="zh-CN"/>
        </w:rPr>
        <w:t>6</w:t>
      </w:r>
      <w:r>
        <w:rPr>
          <w:rFonts w:hint="eastAsia"/>
          <w:sz w:val="30"/>
          <w:szCs w:val="30"/>
          <w:lang w:val="en-US" w:eastAsia="zh-CN"/>
        </w:rPr>
        <w:t>.</w:t>
      </w:r>
      <w:r>
        <w:rPr>
          <w:sz w:val="30"/>
          <w:szCs w:val="30"/>
          <w:lang w:eastAsia="zh-CN"/>
        </w:rPr>
        <w:t>6</w:t>
      </w:r>
      <w:r>
        <w:rPr>
          <w:rFonts w:hint="eastAsia"/>
          <w:sz w:val="30"/>
          <w:szCs w:val="30"/>
          <w:lang w:eastAsia="zh-CN"/>
        </w:rPr>
        <w:t xml:space="preserve"> </w:t>
      </w:r>
      <w:r>
        <w:rPr>
          <w:sz w:val="30"/>
          <w:szCs w:val="30"/>
        </w:rPr>
        <w:t>本章小结</w:t>
      </w:r>
      <w:bookmarkEnd w:id="268"/>
    </w:p>
    <w:p>
      <w:pPr>
        <w:ind w:firstLine="480" w:firstLineChars="200"/>
        <w:rPr>
          <w:rFonts w:hint="default" w:cs="Times New Roman"/>
          <w:lang w:val="en-US" w:eastAsia="zh-CN"/>
        </w:rPr>
      </w:pPr>
      <w:r>
        <w:rPr>
          <w:rFonts w:cs="Times New Roman"/>
        </w:rPr>
        <w:t>本章是将本设计的软件</w:t>
      </w:r>
      <w:r>
        <w:rPr>
          <w:rFonts w:hint="eastAsia" w:cs="Times New Roman"/>
        </w:rPr>
        <w:t>、</w:t>
      </w:r>
      <w:r>
        <w:rPr>
          <w:rFonts w:cs="Times New Roman"/>
        </w:rPr>
        <w:t>硬件模块进行结合之后</w:t>
      </w:r>
      <w:r>
        <w:rPr>
          <w:rFonts w:hint="eastAsia" w:cs="Times New Roman"/>
        </w:rPr>
        <w:t>，</w:t>
      </w:r>
      <w:r>
        <w:rPr>
          <w:rFonts w:cs="Times New Roman"/>
        </w:rPr>
        <w:t>对</w:t>
      </w:r>
      <w:r>
        <w:rPr>
          <w:rFonts w:hint="eastAsia" w:cs="Times New Roman"/>
          <w:lang w:val="en-US" w:eastAsia="zh-CN"/>
        </w:rPr>
        <w:t>需求的实现以及问题的解决方法，先将三个模块的功能实现的所遇问题及解决方案列出，分别是感知层的音频录制和音频发送，服务端的与感知层，客户端的通信还有字符的智能处理，然后是客户端展示的相应功能。接着还描述了PCM转字符串的性能分析及自适应的逻辑和前后性能对比，最后进行了一个整体测试，主要从数据的准确性，时间的及时性和推荐的智能性对整个系统进行了判断，经判断，本系统满足设计要求，达到预期目标。</w:t>
      </w:r>
    </w:p>
    <w:p>
      <w:pPr>
        <w:ind w:firstLine="480" w:firstLineChars="200"/>
        <w:rPr>
          <w:rFonts w:hint="eastAsia" w:cs="Times New Roman"/>
          <w:lang w:val="en-US" w:eastAsia="zh-CN"/>
        </w:rPr>
      </w:pPr>
    </w:p>
    <w:p>
      <w:pPr>
        <w:ind w:firstLine="480" w:firstLineChars="200"/>
        <w:rPr>
          <w:rFonts w:cs="Times New Roman"/>
        </w:rPr>
        <w:sectPr>
          <w:headerReference r:id="rId31" w:type="default"/>
          <w:endnotePr>
            <w:numFmt w:val="decimal"/>
          </w:endnotePr>
          <w:pgSz w:w="11906" w:h="16838"/>
          <w:pgMar w:top="1701" w:right="1418" w:bottom="1418" w:left="1418" w:header="907" w:footer="851" w:gutter="567"/>
          <w:cols w:space="720" w:num="1"/>
          <w:docGrid w:linePitch="403" w:charSpace="-819"/>
        </w:sectPr>
      </w:pPr>
    </w:p>
    <w:p>
      <w:pPr>
        <w:pStyle w:val="2"/>
        <w:rPr>
          <w:sz w:val="32"/>
          <w:szCs w:val="32"/>
        </w:rPr>
      </w:pPr>
      <w:bookmarkStart w:id="269" w:name="_Toc410218107"/>
      <w:bookmarkStart w:id="270" w:name="_Toc410209621"/>
      <w:bookmarkStart w:id="271" w:name="_Toc410207989"/>
      <w:bookmarkStart w:id="272" w:name="_Toc410214111"/>
      <w:bookmarkStart w:id="273" w:name="_Toc410226545"/>
      <w:bookmarkStart w:id="274" w:name="_Toc410210612"/>
      <w:bookmarkStart w:id="275" w:name="_Toc410227418"/>
      <w:bookmarkStart w:id="276" w:name="_Toc410226991"/>
      <w:bookmarkStart w:id="277" w:name="_Toc410211527"/>
      <w:bookmarkStart w:id="278" w:name="_Toc2236"/>
      <w:r>
        <w:rPr>
          <w:sz w:val="32"/>
          <w:szCs w:val="32"/>
        </w:rPr>
        <w:t>第7章</w:t>
      </w:r>
      <w:bookmarkEnd w:id="236"/>
      <w:bookmarkEnd w:id="237"/>
      <w:bookmarkEnd w:id="238"/>
      <w:bookmarkEnd w:id="239"/>
      <w:bookmarkEnd w:id="240"/>
      <w:bookmarkEnd w:id="241"/>
      <w:bookmarkEnd w:id="242"/>
      <w:bookmarkEnd w:id="243"/>
      <w:bookmarkEnd w:id="244"/>
      <w:r>
        <w:rPr>
          <w:rFonts w:hint="eastAsia"/>
          <w:sz w:val="32"/>
          <w:szCs w:val="32"/>
          <w:lang w:eastAsia="zh-CN"/>
        </w:rPr>
        <w:t xml:space="preserve"> </w:t>
      </w:r>
      <w:r>
        <w:rPr>
          <w:rStyle w:val="43"/>
          <w:rFonts w:ascii="黑体" w:hAnsi="黑体"/>
          <w:sz w:val="32"/>
        </w:rPr>
        <w:t>总结与展望</w:t>
      </w:r>
      <w:bookmarkEnd w:id="269"/>
      <w:bookmarkEnd w:id="270"/>
      <w:bookmarkEnd w:id="271"/>
      <w:bookmarkEnd w:id="272"/>
      <w:bookmarkEnd w:id="273"/>
      <w:bookmarkEnd w:id="274"/>
      <w:bookmarkEnd w:id="275"/>
      <w:bookmarkEnd w:id="276"/>
      <w:bookmarkEnd w:id="277"/>
      <w:bookmarkEnd w:id="278"/>
    </w:p>
    <w:p>
      <w:pPr>
        <w:pStyle w:val="3"/>
        <w:rPr>
          <w:rFonts w:hint="default"/>
          <w:sz w:val="30"/>
          <w:szCs w:val="30"/>
          <w:lang w:val="en-US"/>
        </w:rPr>
      </w:pPr>
      <w:bookmarkStart w:id="279" w:name="_Toc410211528"/>
      <w:bookmarkStart w:id="280" w:name="_Toc410227419"/>
      <w:bookmarkStart w:id="281" w:name="_Toc410209622"/>
      <w:bookmarkStart w:id="282" w:name="_Toc410218108"/>
      <w:bookmarkStart w:id="283" w:name="_Toc410207990"/>
      <w:bookmarkStart w:id="284" w:name="_Toc410226992"/>
      <w:bookmarkStart w:id="285" w:name="_Toc410226546"/>
      <w:bookmarkStart w:id="286" w:name="_Toc410214112"/>
      <w:bookmarkStart w:id="287" w:name="_Toc410210613"/>
      <w:bookmarkStart w:id="288" w:name="_Toc16396"/>
      <w:r>
        <w:rPr>
          <w:sz w:val="30"/>
          <w:szCs w:val="30"/>
        </w:rPr>
        <w:t>7</w:t>
      </w:r>
      <w:r>
        <w:rPr>
          <w:rFonts w:hint="eastAsia"/>
          <w:sz w:val="30"/>
          <w:szCs w:val="30"/>
          <w:lang w:val="en-US" w:eastAsia="zh-CN"/>
        </w:rPr>
        <w:t>.</w:t>
      </w:r>
      <w:r>
        <w:rPr>
          <w:sz w:val="30"/>
          <w:szCs w:val="30"/>
        </w:rPr>
        <w:t>1</w:t>
      </w:r>
      <w:r>
        <w:rPr>
          <w:rFonts w:hint="eastAsia"/>
          <w:sz w:val="30"/>
          <w:szCs w:val="30"/>
          <w:lang w:eastAsia="zh-CN"/>
        </w:rPr>
        <w:t xml:space="preserve"> </w:t>
      </w:r>
      <w:bookmarkEnd w:id="279"/>
      <w:bookmarkEnd w:id="280"/>
      <w:bookmarkEnd w:id="281"/>
      <w:bookmarkEnd w:id="282"/>
      <w:bookmarkEnd w:id="283"/>
      <w:bookmarkEnd w:id="284"/>
      <w:bookmarkEnd w:id="285"/>
      <w:bookmarkEnd w:id="286"/>
      <w:bookmarkEnd w:id="287"/>
      <w:r>
        <w:rPr>
          <w:rFonts w:hint="eastAsia"/>
          <w:sz w:val="30"/>
          <w:szCs w:val="30"/>
          <w:lang w:val="en-US" w:eastAsia="zh-CN"/>
        </w:rPr>
        <w:t>主要工作</w:t>
      </w:r>
      <w:bookmarkEnd w:id="288"/>
    </w:p>
    <w:p>
      <w:pPr>
        <w:ind w:firstLine="480" w:firstLineChars="200"/>
        <w:rPr>
          <w:rFonts w:hint="eastAsia"/>
        </w:rPr>
      </w:pPr>
      <w:bookmarkStart w:id="289" w:name="_Toc410210614"/>
      <w:bookmarkStart w:id="290" w:name="_Toc410211529"/>
      <w:bookmarkStart w:id="291" w:name="_Toc410226547"/>
      <w:bookmarkStart w:id="292" w:name="_Toc410214113"/>
      <w:bookmarkStart w:id="293" w:name="_Toc410207991"/>
      <w:bookmarkStart w:id="294" w:name="_Toc410226993"/>
      <w:bookmarkStart w:id="295" w:name="_Toc410227420"/>
      <w:bookmarkStart w:id="296" w:name="_Toc410209623"/>
      <w:bookmarkStart w:id="297" w:name="_Toc410218109"/>
      <w:r>
        <w:rPr>
          <w:rFonts w:hint="eastAsia"/>
          <w:lang w:val="en-US" w:eastAsia="zh-CN"/>
        </w:rPr>
        <w:t>在信息爆炸的当下，一方面人们一边在享受信息爆爆炸带来的福利中，同时也慢慢的迷失在广袤的信息中，自己对自己的了解也变得不清楚，自己的情绪也没关注，导致经常情绪失控。另一方面大家没有意识到语音的重要性，</w:t>
      </w:r>
      <w:r>
        <w:rPr>
          <w:rFonts w:hint="eastAsia" w:eastAsia="宋体" w:cs="Times New Roman"/>
        </w:rPr>
        <w:t>语音中除包含实际发音内容的话言信息外,还包括发音者是谁及喜怒哀乐等各种信息</w:t>
      </w:r>
      <w:r>
        <w:rPr>
          <w:rFonts w:hint="eastAsia" w:eastAsia="宋体" w:cs="Times New Roman"/>
          <w:lang w:eastAsia="zh-CN"/>
        </w:rPr>
        <w:t>。</w:t>
      </w:r>
      <w:r>
        <w:rPr>
          <w:rFonts w:hint="eastAsia" w:eastAsia="宋体" w:cs="Times New Roman"/>
        </w:rPr>
        <w:t>所以,语音是人类最重要,最有效,最常用和最方便的交换信息的形式</w:t>
      </w:r>
      <w:r>
        <w:rPr>
          <w:rFonts w:hint="eastAsia" w:eastAsia="宋体" w:cs="Times New Roman"/>
          <w:lang w:eastAsia="zh-CN"/>
        </w:rPr>
        <w:t>。</w:t>
      </w:r>
      <w:r>
        <w:rPr>
          <w:rFonts w:hint="eastAsia" w:eastAsia="宋体" w:cs="Times New Roman"/>
          <w:lang w:val="en-US" w:eastAsia="zh-CN"/>
        </w:rPr>
        <w:t>本系统就从这两点出发，通过语音数据的采集和分析，将用户的最近情绪状态和隐藏的需求挖掘出来，并展现给用户，帮助用户能增强对自己的了解，控制自己的情绪，做出更好的抉择。</w:t>
      </w:r>
      <w:r>
        <w:rPr>
          <w:rFonts w:hint="eastAsia"/>
        </w:rPr>
        <w:t>本文的工作主要包含以下几个方面：</w:t>
      </w:r>
    </w:p>
    <w:p>
      <w:pPr>
        <w:ind w:firstLine="480" w:firstLineChars="200"/>
        <w:rPr>
          <w:rFonts w:hint="eastAsia" w:eastAsia="宋体"/>
        </w:rPr>
      </w:pPr>
      <w:r>
        <w:rPr>
          <w:rFonts w:hint="eastAsia"/>
        </w:rPr>
        <w:t>1）分析了当前</w:t>
      </w:r>
      <w:r>
        <w:rPr>
          <w:rFonts w:hint="eastAsia"/>
          <w:lang w:val="en-US" w:eastAsia="zh-CN"/>
        </w:rPr>
        <w:t>语音的重要性及人们情绪健康的重要性，明确了</w:t>
      </w:r>
      <w:r>
        <w:rPr>
          <w:rFonts w:hint="eastAsia" w:eastAsia="宋体"/>
        </w:rPr>
        <w:t>基于智能语音识别与分析的情绪管理系统设备实现的可行性和应用的意义。</w:t>
      </w:r>
    </w:p>
    <w:p>
      <w:pPr>
        <w:ind w:firstLine="480" w:firstLineChars="200"/>
      </w:pPr>
      <w:r>
        <w:rPr>
          <w:rFonts w:hint="eastAsia"/>
        </w:rPr>
        <w:t>2）</w:t>
      </w:r>
      <w:r>
        <w:rPr>
          <w:rFonts w:hint="eastAsia"/>
          <w:lang w:val="en-US" w:eastAsia="zh-CN"/>
        </w:rPr>
        <w:t>讲述了目前国内外研究的情况，并确定系统整体采用C/S架构，将系统分为感知层，服务端，客户端三个部分，以及本系统各个功能模块的选择及理由，主要分析了无线通信的ESP8266模块以及音频采集的VS1053芯片</w:t>
      </w:r>
      <w:r>
        <w:rPr>
          <w:rFonts w:hint="eastAsia"/>
        </w:rPr>
        <w:t>。</w:t>
      </w:r>
    </w:p>
    <w:p>
      <w:pPr>
        <w:ind w:firstLine="480" w:firstLineChars="200"/>
      </w:pPr>
      <w:r>
        <w:rPr>
          <w:rFonts w:hint="eastAsia"/>
        </w:rPr>
        <w:t>3）介绍了</w:t>
      </w:r>
      <w:r>
        <w:rPr>
          <w:rFonts w:hint="eastAsia"/>
          <w:lang w:val="en-US" w:eastAsia="zh-CN"/>
        </w:rPr>
        <w:t>整体的功能需求分析和感知层，服务端，客户端的总体设计方案，紧接着完成了各个功能模块的硬件模块的介绍和整体硬件的设计</w:t>
      </w:r>
      <w:r>
        <w:rPr>
          <w:rFonts w:hint="eastAsia"/>
        </w:rPr>
        <w:t>。</w:t>
      </w:r>
    </w:p>
    <w:p>
      <w:pPr>
        <w:ind w:firstLine="480" w:firstLineChars="200"/>
        <w:rPr>
          <w:rFonts w:hint="eastAsia"/>
        </w:rPr>
      </w:pPr>
      <w:r>
        <w:rPr>
          <w:rFonts w:hint="eastAsia"/>
        </w:rPr>
        <w:t>4）</w:t>
      </w:r>
      <w:r>
        <w:rPr>
          <w:rFonts w:hint="eastAsia"/>
          <w:lang w:val="en-US" w:eastAsia="zh-CN"/>
        </w:rPr>
        <w:t>详细描述了软件设计的细节，包括ESP8266从WIFI热点的连接到指定服务器的连接最后实现双方的通信，并给每个逻辑都绘制了相应的程序流程便于理解</w:t>
      </w:r>
      <w:r>
        <w:rPr>
          <w:rFonts w:hint="eastAsia"/>
        </w:rPr>
        <w:t>。</w:t>
      </w:r>
    </w:p>
    <w:p>
      <w:pPr>
        <w:ind w:firstLine="480" w:firstLineChars="200"/>
        <w:rPr>
          <w:rFonts w:hint="eastAsia"/>
        </w:rPr>
      </w:pPr>
      <w:bookmarkStart w:id="298" w:name="_Hlk39984230"/>
      <w:r>
        <w:t>5</w:t>
      </w:r>
      <w:r>
        <w:rPr>
          <w:rFonts w:hint="eastAsia"/>
        </w:rPr>
        <w:t>）</w:t>
      </w:r>
      <w:bookmarkEnd w:id="298"/>
      <w:r>
        <w:rPr>
          <w:rFonts w:hint="eastAsia"/>
          <w:lang w:val="en-US" w:eastAsia="zh-CN"/>
        </w:rPr>
        <w:t>介绍了WAV音频文件的重构，完成了单片机通过串口控制ESP8266，传输WAV的字符串文件，最后在服务端进行进行格式转换和重新字节写入，最终实现WAV文件的无线传输</w:t>
      </w:r>
      <w:r>
        <w:rPr>
          <w:rFonts w:hint="eastAsia"/>
        </w:rPr>
        <w:t>。</w:t>
      </w:r>
    </w:p>
    <w:p>
      <w:pPr>
        <w:ind w:firstLine="480" w:firstLineChars="200"/>
        <w:rPr>
          <w:rFonts w:hint="eastAsia"/>
        </w:rPr>
      </w:pPr>
      <w:r>
        <w:t>6</w:t>
      </w:r>
      <w:r>
        <w:rPr>
          <w:rFonts w:hint="eastAsia"/>
        </w:rPr>
        <w:t>）</w:t>
      </w:r>
      <w:r>
        <w:rPr>
          <w:rFonts w:hint="eastAsia"/>
          <w:lang w:val="en-US" w:eastAsia="zh-CN"/>
        </w:rPr>
        <w:t>按照系统分层分别对感知层，服务端，客户端三个部分功能实现过程中出现的问题和相应的解决方案进行了详细介绍，接着单独分析了PCM转字符串的性能，和自适应参数的实现逻辑，最后在三个维度对整体系统进行了分析判断，最终判定本系统满足设计需求，达到预期目标</w:t>
      </w:r>
      <w:r>
        <w:rPr>
          <w:rFonts w:hint="eastAsia"/>
        </w:rPr>
        <w:t>。</w:t>
      </w:r>
    </w:p>
    <w:p>
      <w:pPr>
        <w:ind w:firstLine="480" w:firstLineChars="200"/>
        <w:rPr>
          <w:rFonts w:hint="eastAsia"/>
        </w:rPr>
      </w:pPr>
      <w:r>
        <w:rPr>
          <w:rFonts w:hint="eastAsia"/>
        </w:rPr>
        <w:t>本设计的创新点如下：</w:t>
      </w:r>
    </w:p>
    <w:p>
      <w:pPr>
        <w:ind w:firstLine="480" w:firstLineChars="200"/>
        <w:rPr>
          <w:rFonts w:hint="eastAsia"/>
        </w:rPr>
      </w:pPr>
      <w:r>
        <w:rPr>
          <w:rFonts w:hint="eastAsia"/>
        </w:rPr>
        <w:t>1）</w:t>
      </w:r>
      <w:r>
        <w:rPr>
          <w:rFonts w:hint="eastAsia"/>
          <w:lang w:val="en-US" w:eastAsia="zh-CN"/>
        </w:rPr>
        <w:t>想法独特新颖，当下结合语音收集进行数据分析挖掘的产品很少，</w:t>
      </w:r>
      <w:r>
        <w:rPr>
          <w:rFonts w:hint="eastAsia"/>
        </w:rPr>
        <w:t>本设计课题有很高的应用价值，紧密结合现在的生活，</w:t>
      </w:r>
      <w:r>
        <w:rPr>
          <w:rFonts w:hint="eastAsia"/>
          <w:lang w:val="en-US" w:eastAsia="zh-CN"/>
        </w:rPr>
        <w:t>在物质越来越丰富精神追求被重视的情况下，能帮人了解自己，控制情绪，做出抉择的智能系统流行将是大势所趋</w:t>
      </w:r>
      <w:r>
        <w:rPr>
          <w:rFonts w:hint="eastAsia"/>
        </w:rPr>
        <w:t>。</w:t>
      </w:r>
    </w:p>
    <w:p>
      <w:pPr>
        <w:ind w:firstLine="480" w:firstLineChars="200"/>
        <w:rPr>
          <w:rFonts w:hint="eastAsia"/>
        </w:rPr>
      </w:pPr>
      <w:r>
        <w:rPr>
          <w:rFonts w:hint="eastAsia"/>
        </w:rPr>
        <w:t>2）</w:t>
      </w:r>
      <w:r>
        <w:rPr>
          <w:rFonts w:hint="eastAsia"/>
          <w:lang w:val="en-US" w:eastAsia="zh-CN"/>
        </w:rPr>
        <w:t>本系统是在对预测未来，智能抉择尝试性的迈出了一步，理论上只要采集到详细的数据就能通过，数据分析处理，最终达到预测未来智能抉择的效果</w:t>
      </w:r>
      <w:r>
        <w:rPr>
          <w:rFonts w:hint="eastAsia"/>
        </w:rPr>
        <w:t>。</w:t>
      </w:r>
    </w:p>
    <w:p>
      <w:pPr>
        <w:ind w:firstLine="480" w:firstLineChars="200"/>
        <w:rPr>
          <w:rFonts w:hint="eastAsia"/>
        </w:rPr>
      </w:pPr>
      <w:r>
        <w:t>3</w:t>
      </w:r>
      <w:r>
        <w:rPr>
          <w:rFonts w:hint="eastAsia"/>
        </w:rPr>
        <w:t>）</w:t>
      </w:r>
      <w:r>
        <w:rPr>
          <w:rFonts w:hint="eastAsia"/>
          <w:lang w:val="en-US" w:eastAsia="zh-CN"/>
        </w:rPr>
        <w:t>实现了通过ESP8266WIFI模块的WAV文件透明传输，没有直接传输WAV文件，而是通过传输WAV文件的字符数据，再将数据在服务端重构成为WAV文件</w:t>
      </w:r>
      <w:r>
        <w:rPr>
          <w:rFonts w:hint="eastAsia"/>
        </w:rPr>
        <w:t>。</w:t>
      </w:r>
    </w:p>
    <w:p>
      <w:pPr>
        <w:ind w:firstLine="480" w:firstLineChars="200"/>
        <w:rPr>
          <w:rFonts w:hint="eastAsia"/>
        </w:rPr>
      </w:pPr>
      <w:r>
        <w:rPr>
          <w:rFonts w:hint="eastAsia"/>
          <w:lang w:val="en-US" w:eastAsia="zh-CN"/>
        </w:rPr>
        <w:t>4</w:t>
      </w:r>
      <w:r>
        <w:rPr>
          <w:rFonts w:hint="eastAsia"/>
        </w:rPr>
        <w:t>）</w:t>
      </w:r>
      <w:r>
        <w:rPr>
          <w:rFonts w:hint="eastAsia"/>
          <w:lang w:val="en-US" w:eastAsia="zh-CN"/>
        </w:rPr>
        <w:t>在PCM转字符串上面，提出了自适应的想法，并将此想法运用于本系统，不仅提高了转换正确率，而且还提高了转换效率。</w:t>
      </w:r>
    </w:p>
    <w:p>
      <w:pPr>
        <w:ind w:firstLine="480" w:firstLineChars="200"/>
        <w:jc w:val="left"/>
        <w:rPr>
          <w:rFonts w:hint="eastAsia" w:cs="Times New Roman"/>
          <w:color w:val="333333"/>
          <w:shd w:val="clear" w:color="auto" w:fill="FFFFFF"/>
          <w:lang w:val="en-US" w:eastAsia="zh-CN"/>
        </w:rPr>
      </w:pPr>
      <w:r>
        <w:rPr>
          <w:rFonts w:hint="eastAsia" w:cs="Times New Roman"/>
          <w:color w:val="333333"/>
          <w:shd w:val="clear" w:color="auto" w:fill="FFFFFF"/>
          <w:lang w:val="en-US" w:eastAsia="zh-CN"/>
        </w:rPr>
        <w:t>本设计完成了预设的需求功能，但在一些用户体验上还有提高的空间。而且数据采集还远远不够，分析处理也停留在初级的阶段，智能的推荐和情绪管控也不能挖掘到深处需求，只停留在表面，所以后续还需要花费更多的时间用在这系统的优化和更新，具体的待改进需求如下：</w:t>
      </w:r>
    </w:p>
    <w:p>
      <w:pPr>
        <w:pStyle w:val="116"/>
        <w:spacing w:line="360" w:lineRule="auto"/>
        <w:ind w:left="0" w:leftChars="0" w:firstLine="420" w:firstLineChars="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1）</w:t>
      </w:r>
      <w:r>
        <w:rPr>
          <w:rFonts w:hint="eastAsia" w:ascii="Times New Roman" w:hAnsi="Times New Roman"/>
          <w:color w:val="333333"/>
          <w:sz w:val="24"/>
          <w:szCs w:val="24"/>
          <w:shd w:val="clear" w:color="auto" w:fill="FFFFFF"/>
          <w:lang w:val="en-US" w:eastAsia="zh-CN"/>
        </w:rPr>
        <w:t>感知层音频采集策略的优化，当前感知层采用单线程处理，音频的采集和发送不能同时进行，所以不能一天24小时都在采集音频，后面采用多线程处理这两个功能实现同时录制和发送</w:t>
      </w:r>
      <w:r>
        <w:rPr>
          <w:rFonts w:ascii="Times New Roman" w:hAnsi="Times New Roman"/>
          <w:color w:val="333333"/>
          <w:sz w:val="24"/>
          <w:szCs w:val="24"/>
          <w:shd w:val="clear" w:color="auto" w:fill="FFFFFF"/>
        </w:rPr>
        <w:t>。</w:t>
      </w:r>
    </w:p>
    <w:p>
      <w:pPr>
        <w:pStyle w:val="116"/>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2）</w:t>
      </w:r>
      <w:r>
        <w:rPr>
          <w:rFonts w:hint="eastAsia" w:ascii="Times New Roman" w:hAnsi="Times New Roman"/>
          <w:color w:val="333333"/>
          <w:sz w:val="24"/>
          <w:szCs w:val="24"/>
          <w:shd w:val="clear" w:color="auto" w:fill="FFFFFF"/>
          <w:lang w:val="en-US" w:eastAsia="zh-CN"/>
        </w:rPr>
        <w:t>服务端程序结构变得冗余，并且耦合性太高，后面要对服务端程序重构一遍，方便以后的开发</w:t>
      </w:r>
      <w:r>
        <w:rPr>
          <w:rFonts w:ascii="Times New Roman" w:hAnsi="Times New Roman"/>
          <w:color w:val="333333"/>
          <w:sz w:val="24"/>
          <w:szCs w:val="24"/>
          <w:shd w:val="clear" w:color="auto" w:fill="FFFFFF"/>
        </w:rPr>
        <w:t>。</w:t>
      </w:r>
    </w:p>
    <w:p>
      <w:pPr>
        <w:pStyle w:val="116"/>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rPr>
        <w:t>3）</w:t>
      </w:r>
      <w:r>
        <w:rPr>
          <w:rFonts w:hint="eastAsia" w:ascii="Times New Roman" w:hAnsi="Times New Roman"/>
          <w:color w:val="333333"/>
          <w:sz w:val="24"/>
          <w:szCs w:val="24"/>
          <w:shd w:val="clear" w:color="auto" w:fill="FFFFFF"/>
          <w:lang w:val="en-US" w:eastAsia="zh-CN"/>
        </w:rPr>
        <w:t>本系统的硬件实物较大，不适合随身携带，后期重新设计PCB板，将没用的模块删除，精简实物</w:t>
      </w:r>
      <w:r>
        <w:rPr>
          <w:rFonts w:ascii="Times New Roman" w:hAnsi="Times New Roman"/>
          <w:color w:val="333333"/>
          <w:sz w:val="24"/>
          <w:szCs w:val="24"/>
          <w:shd w:val="clear" w:color="auto" w:fill="FFFFFF"/>
        </w:rPr>
        <w:t>。</w:t>
      </w:r>
    </w:p>
    <w:p>
      <w:pPr>
        <w:pStyle w:val="116"/>
        <w:spacing w:line="360" w:lineRule="auto"/>
        <w:ind w:firstLine="480"/>
        <w:jc w:val="left"/>
        <w:rPr>
          <w:rFonts w:ascii="Times New Roman" w:hAnsi="Times New Roman"/>
          <w:color w:val="333333"/>
          <w:sz w:val="24"/>
          <w:szCs w:val="24"/>
          <w:shd w:val="clear" w:color="auto" w:fill="FFFFFF"/>
        </w:rPr>
      </w:pPr>
      <w:r>
        <w:rPr>
          <w:rFonts w:hint="eastAsia" w:ascii="Times New Roman" w:hAnsi="Times New Roman"/>
          <w:color w:val="333333"/>
          <w:sz w:val="24"/>
          <w:szCs w:val="24"/>
          <w:shd w:val="clear" w:color="auto" w:fill="FFFFFF"/>
          <w:lang w:val="en-US" w:eastAsia="zh-CN"/>
        </w:rPr>
        <w:t>4</w:t>
      </w:r>
      <w:r>
        <w:rPr>
          <w:rFonts w:hint="eastAsia" w:ascii="Times New Roman" w:hAnsi="Times New Roman"/>
          <w:color w:val="333333"/>
          <w:sz w:val="24"/>
          <w:szCs w:val="24"/>
          <w:shd w:val="clear" w:color="auto" w:fill="FFFFFF"/>
        </w:rPr>
        <w:t>）</w:t>
      </w:r>
      <w:r>
        <w:rPr>
          <w:rFonts w:hint="eastAsia" w:ascii="Times New Roman" w:hAnsi="Times New Roman"/>
          <w:color w:val="333333"/>
          <w:sz w:val="24"/>
          <w:szCs w:val="24"/>
          <w:shd w:val="clear" w:color="auto" w:fill="FFFFFF"/>
          <w:lang w:val="en-US" w:eastAsia="zh-CN"/>
        </w:rPr>
        <w:t>采集数据的拓展，目前只能采集音频数据，这显然远远不够，后期增加其它数据的收集和保存，包括但不限于心跳数据，环境温湿度数据，甚至实时的视频数据，一步一步收集足够的数据，最终实现“预测未来”</w:t>
      </w:r>
      <w:r>
        <w:rPr>
          <w:rFonts w:ascii="Times New Roman" w:hAnsi="Times New Roman"/>
          <w:color w:val="333333"/>
          <w:sz w:val="24"/>
          <w:szCs w:val="24"/>
          <w:shd w:val="clear" w:color="auto" w:fill="FFFFFF"/>
        </w:rPr>
        <w:t>。</w:t>
      </w:r>
    </w:p>
    <w:p>
      <w:pPr>
        <w:pStyle w:val="116"/>
        <w:spacing w:line="360" w:lineRule="auto"/>
        <w:ind w:firstLine="480"/>
        <w:jc w:val="left"/>
        <w:rPr>
          <w:rFonts w:ascii="Times New Roman" w:hAnsi="Times New Roman"/>
          <w:color w:val="333333"/>
          <w:sz w:val="24"/>
          <w:szCs w:val="24"/>
          <w:shd w:val="clear" w:color="auto" w:fill="FFFFFF"/>
        </w:rPr>
      </w:pPr>
    </w:p>
    <w:p>
      <w:pPr>
        <w:rPr>
          <w:rFonts w:hint="eastAsia"/>
        </w:rPr>
      </w:pPr>
    </w:p>
    <w:p>
      <w:pPr>
        <w:rPr>
          <w:rFonts w:hint="eastAsia"/>
        </w:rPr>
      </w:pPr>
    </w:p>
    <w:p>
      <w:pPr>
        <w:rPr>
          <w:rFonts w:hint="eastAsia"/>
        </w:rPr>
      </w:pPr>
    </w:p>
    <w:p>
      <w:pPr>
        <w:pStyle w:val="3"/>
        <w:rPr>
          <w:rFonts w:hint="default"/>
          <w:sz w:val="30"/>
          <w:szCs w:val="30"/>
          <w:lang w:val="en-US"/>
        </w:rPr>
      </w:pPr>
      <w:bookmarkStart w:id="299" w:name="_Toc11045"/>
      <w:r>
        <w:rPr>
          <w:sz w:val="30"/>
          <w:szCs w:val="30"/>
        </w:rPr>
        <w:t>7</w:t>
      </w:r>
      <w:r>
        <w:rPr>
          <w:rFonts w:hint="eastAsia"/>
          <w:sz w:val="30"/>
          <w:szCs w:val="30"/>
          <w:lang w:eastAsia="zh-CN"/>
        </w:rPr>
        <w:t>.</w:t>
      </w:r>
      <w:r>
        <w:rPr>
          <w:sz w:val="30"/>
          <w:szCs w:val="30"/>
        </w:rPr>
        <w:t>2</w:t>
      </w:r>
      <w:r>
        <w:rPr>
          <w:rFonts w:hint="eastAsia"/>
          <w:sz w:val="30"/>
          <w:szCs w:val="30"/>
          <w:lang w:eastAsia="zh-CN"/>
        </w:rPr>
        <w:t xml:space="preserve"> </w:t>
      </w:r>
      <w:bookmarkEnd w:id="289"/>
      <w:bookmarkEnd w:id="290"/>
      <w:bookmarkEnd w:id="291"/>
      <w:bookmarkEnd w:id="292"/>
      <w:bookmarkEnd w:id="293"/>
      <w:bookmarkEnd w:id="294"/>
      <w:bookmarkEnd w:id="295"/>
      <w:bookmarkEnd w:id="296"/>
      <w:bookmarkEnd w:id="297"/>
      <w:r>
        <w:rPr>
          <w:rFonts w:hint="eastAsia"/>
          <w:sz w:val="30"/>
          <w:szCs w:val="30"/>
          <w:lang w:val="en-US" w:eastAsia="zh-CN"/>
        </w:rPr>
        <w:t>后续研究工作展望</w:t>
      </w:r>
      <w:bookmarkEnd w:id="299"/>
    </w:p>
    <w:p>
      <w:pPr>
        <w:ind w:firstLine="480" w:firstLineChars="200"/>
        <w:jc w:val="left"/>
        <w:rPr>
          <w:rFonts w:hint="default" w:cs="Times New Roman"/>
          <w:color w:val="333333"/>
          <w:shd w:val="clear" w:color="auto" w:fill="FFFFFF"/>
          <w:lang w:val="en-US" w:eastAsia="zh-CN"/>
        </w:rPr>
      </w:pPr>
      <w:bookmarkStart w:id="300" w:name="_Toc410207992"/>
      <w:bookmarkStart w:id="301" w:name="_Toc410226548"/>
      <w:bookmarkStart w:id="302" w:name="_Toc410211530"/>
      <w:bookmarkStart w:id="303" w:name="_Toc410210615"/>
      <w:bookmarkStart w:id="304" w:name="_Toc410226994"/>
      <w:bookmarkStart w:id="305" w:name="_Toc410227421"/>
      <w:bookmarkStart w:id="306" w:name="_Toc410214114"/>
      <w:bookmarkStart w:id="307" w:name="_Toc410209624"/>
      <w:bookmarkStart w:id="308" w:name="_Toc410218110"/>
      <w:r>
        <w:rPr>
          <w:rFonts w:hint="eastAsia" w:cs="Times New Roman"/>
          <w:color w:val="333333"/>
          <w:shd w:val="clear" w:color="auto" w:fill="FFFFFF"/>
          <w:lang w:val="en-US" w:eastAsia="zh-CN"/>
        </w:rPr>
        <w:t>虽然本系统只完成了基于音频采集的分析处理，但从单音频数据中也获得了大量信息，进行的推荐也比较合理。这足以体现基于数据采集的未来预测的正确性，在物质条件越来越好的当下，能帮人做好分析和决策的功能必将流行，这也能极大的提高社会整体生产力，所以这个研究方向会越来越好，将会是大势所趋。</w:t>
      </w:r>
    </w:p>
    <w:bookmarkEnd w:id="300"/>
    <w:bookmarkEnd w:id="301"/>
    <w:bookmarkEnd w:id="302"/>
    <w:bookmarkEnd w:id="303"/>
    <w:bookmarkEnd w:id="304"/>
    <w:bookmarkEnd w:id="305"/>
    <w:bookmarkEnd w:id="306"/>
    <w:bookmarkEnd w:id="307"/>
    <w:bookmarkEnd w:id="308"/>
    <w:p>
      <w:pPr>
        <w:pStyle w:val="2"/>
        <w:rPr>
          <w:sz w:val="32"/>
          <w:szCs w:val="32"/>
        </w:rPr>
        <w:sectPr>
          <w:headerReference r:id="rId32" w:type="default"/>
          <w:pgSz w:w="11906" w:h="16838"/>
          <w:pgMar w:top="1701" w:right="1418" w:bottom="1418" w:left="1418" w:header="907" w:footer="851" w:gutter="567"/>
          <w:cols w:space="720" w:num="1"/>
          <w:docGrid w:linePitch="403" w:charSpace="-819"/>
        </w:sectPr>
      </w:pPr>
      <w:bookmarkStart w:id="309" w:name="_Toc410211537"/>
      <w:bookmarkStart w:id="310" w:name="_Toc410207999"/>
      <w:bookmarkStart w:id="311" w:name="_Toc410227001"/>
      <w:bookmarkStart w:id="312" w:name="_Toc410214121"/>
      <w:bookmarkStart w:id="313" w:name="_Toc410226555"/>
      <w:bookmarkStart w:id="314" w:name="_Toc410209631"/>
      <w:bookmarkStart w:id="315" w:name="_Toc410210622"/>
      <w:bookmarkStart w:id="316" w:name="_Toc410218117"/>
      <w:bookmarkStart w:id="317" w:name="_Toc410227428"/>
      <w:bookmarkStart w:id="318" w:name="_Hlk40982929"/>
    </w:p>
    <w:p>
      <w:pPr>
        <w:pStyle w:val="2"/>
        <w:rPr>
          <w:rFonts w:hint="eastAsia" w:cs="Times New Roman"/>
        </w:rPr>
      </w:pPr>
      <w:bookmarkStart w:id="319" w:name="_Toc13549"/>
      <w:r>
        <w:rPr>
          <w:sz w:val="32"/>
          <w:szCs w:val="32"/>
        </w:rPr>
        <w:t>参考文献</w:t>
      </w:r>
      <w:bookmarkEnd w:id="309"/>
      <w:bookmarkEnd w:id="310"/>
      <w:bookmarkEnd w:id="311"/>
      <w:bookmarkEnd w:id="312"/>
      <w:bookmarkEnd w:id="313"/>
      <w:bookmarkEnd w:id="314"/>
      <w:bookmarkEnd w:id="315"/>
      <w:bookmarkEnd w:id="316"/>
      <w:bookmarkEnd w:id="317"/>
      <w:bookmarkEnd w:id="319"/>
      <w:bookmarkStart w:id="320" w:name="_Toc225443513"/>
      <w:bookmarkStart w:id="321" w:name="_Toc226843944"/>
      <w:bookmarkStart w:id="322" w:name="_Toc321496472"/>
      <w:bookmarkStart w:id="323" w:name="_Toc228381263"/>
      <w:bookmarkStart w:id="324" w:name="_Toc228555678"/>
      <w:bookmarkStart w:id="325" w:name="_Toc228047533"/>
      <w:bookmarkStart w:id="326" w:name="_Toc226519952"/>
    </w:p>
    <w:p>
      <w:pPr>
        <w:pStyle w:val="121"/>
        <w:rPr>
          <w:rFonts w:hint="eastAsia" w:ascii="Times New Roman" w:hAnsi="Times New Roman" w:eastAsia="宋体" w:cs="Times New Roman"/>
        </w:rPr>
      </w:pPr>
      <w:bookmarkStart w:id="327" w:name="_Ref7332"/>
      <w:bookmarkStart w:id="328" w:name="_Ref3025"/>
      <w:bookmarkStart w:id="329" w:name="_Ref25067"/>
      <w:r>
        <w:rPr>
          <w:rFonts w:hint="eastAsia" w:ascii="Times New Roman" w:hAnsi="Times New Roman" w:eastAsia="宋体" w:cs="Times New Roman"/>
        </w:rPr>
        <w:t>吴进. 语音信号处理实用教程[M].人民邮电出版社:, 201502.349.</w:t>
      </w:r>
      <w:bookmarkEnd w:id="327"/>
      <w:bookmarkEnd w:id="328"/>
      <w:bookmarkStart w:id="330" w:name="_Ref10617"/>
    </w:p>
    <w:p>
      <w:pPr>
        <w:pStyle w:val="121"/>
        <w:rPr>
          <w:rFonts w:hint="eastAsia" w:ascii="Times New Roman" w:hAnsi="Times New Roman" w:eastAsia="宋体" w:cs="Times New Roman"/>
        </w:rPr>
      </w:pPr>
      <w:bookmarkStart w:id="331" w:name="_Ref12191"/>
      <w:r>
        <w:rPr>
          <w:rFonts w:hint="eastAsia" w:ascii="Times New Roman" w:hAnsi="Times New Roman" w:eastAsia="宋体" w:cs="Times New Roman"/>
        </w:rPr>
        <w:t>程锐. 基于语音相位估计和声源空间特征的语音增强方法研究[D].北京工业大学,</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2020.</w:t>
      </w:r>
      <w:bookmarkEnd w:id="331"/>
    </w:p>
    <w:p>
      <w:pPr>
        <w:pStyle w:val="121"/>
        <w:rPr>
          <w:rFonts w:hint="eastAsia" w:ascii="Times New Roman" w:hAnsi="Times New Roman" w:eastAsia="宋体" w:cs="Times New Roman"/>
        </w:rPr>
      </w:pPr>
      <w:r>
        <w:rPr>
          <w:rFonts w:hint="eastAsia" w:ascii="Times New Roman" w:hAnsi="Times New Roman" w:eastAsia="宋体" w:cs="Times New Roman"/>
        </w:rPr>
        <w:t>刘志宏,顾建.不良情绪的自我调节[J].解放军健康,2012(05):23.</w:t>
      </w:r>
      <w:bookmarkEnd w:id="330"/>
    </w:p>
    <w:p>
      <w:pPr>
        <w:pStyle w:val="121"/>
        <w:rPr>
          <w:rFonts w:hint="eastAsia" w:ascii="Times New Roman" w:hAnsi="Times New Roman" w:eastAsia="宋体" w:cs="Times New Roman"/>
        </w:rPr>
      </w:pPr>
      <w:bookmarkStart w:id="332" w:name="_Ref13625"/>
      <w:r>
        <w:rPr>
          <w:rFonts w:hint="eastAsia" w:ascii="Times New Roman" w:hAnsi="Times New Roman" w:eastAsia="宋体" w:cs="Times New Roman"/>
        </w:rPr>
        <w:t>梅笑.情感劳动中的积极体验：深层表演、象征性秩序与劳动自主性[J].社会,2020,40(02):111-136.</w:t>
      </w:r>
    </w:p>
    <w:p>
      <w:pPr>
        <w:pStyle w:val="121"/>
        <w:rPr>
          <w:rFonts w:hint="eastAsia" w:ascii="Times New Roman" w:hAnsi="Times New Roman" w:eastAsia="宋体" w:cs="Times New Roman"/>
        </w:rPr>
      </w:pPr>
      <w:r>
        <w:rPr>
          <w:rFonts w:hint="eastAsia" w:ascii="Times New Roman" w:hAnsi="Times New Roman" w:eastAsia="宋体" w:cs="Times New Roman"/>
        </w:rPr>
        <w:t>任保平,邹起浩.新经济背景下我国高质量发展的新增长体系重塑研究[J].经济纵横,2021(05):74-84+2.</w:t>
      </w:r>
      <w:bookmarkEnd w:id="332"/>
    </w:p>
    <w:p>
      <w:pPr>
        <w:pStyle w:val="121"/>
        <w:rPr>
          <w:rFonts w:hint="eastAsia" w:ascii="Times New Roman" w:hAnsi="Times New Roman" w:eastAsia="宋体" w:cs="Times New Roman"/>
        </w:rPr>
      </w:pPr>
      <w:bookmarkStart w:id="333" w:name="_Ref13631"/>
      <w:r>
        <w:rPr>
          <w:rFonts w:hint="eastAsia" w:ascii="Times New Roman" w:hAnsi="Times New Roman" w:eastAsia="宋体" w:cs="Times New Roman"/>
          <w:lang w:val="en-US" w:eastAsia="zh-CN"/>
        </w:rPr>
        <w:t>Ding Yibing,Zhang Hongyuan,Tang Sitong. How Does the Digital Economy Affect the Domestic Value-Added Rate of Chinese Exports?[J]. Journal of Global Information Management (JGIM),2021,29(5).</w:t>
      </w:r>
      <w:bookmarkEnd w:id="333"/>
    </w:p>
    <w:p>
      <w:pPr>
        <w:pStyle w:val="121"/>
        <w:rPr>
          <w:rFonts w:hint="eastAsia" w:ascii="Times New Roman" w:hAnsi="Times New Roman" w:eastAsia="宋体" w:cs="Times New Roman"/>
        </w:rPr>
      </w:pPr>
      <w:bookmarkStart w:id="334" w:name="_Ref15261"/>
      <w:r>
        <w:rPr>
          <w:rFonts w:hint="eastAsia" w:ascii="Times New Roman" w:hAnsi="Times New Roman" w:eastAsia="宋体" w:cs="Times New Roman"/>
        </w:rPr>
        <w:t>邵娜,李晓坤,刘磊,陈虹旭,郑永亮,杨磊.基于深度学习的语音识别方法研究[J].智能计算机与应用,2019,9(02):135-142.</w:t>
      </w:r>
    </w:p>
    <w:p>
      <w:pPr>
        <w:pStyle w:val="121"/>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Han Sapphire Yu,Liefbroer Aart C.,Elzinga Cees H.. Mechanisms of family formation: an application of Hidden Markov Models to a life course process[J]. Advances in Life Course Research,2020,43(C).</w:t>
      </w:r>
      <w:bookmarkEnd w:id="334"/>
    </w:p>
    <w:p>
      <w:pPr>
        <w:pStyle w:val="121"/>
        <w:rPr>
          <w:rFonts w:hint="eastAsia" w:ascii="Times New Roman" w:hAnsi="Times New Roman" w:eastAsia="宋体" w:cs="Times New Roman"/>
          <w:lang w:val="en-US" w:eastAsia="zh-CN"/>
        </w:rPr>
      </w:pPr>
      <w:bookmarkStart w:id="335" w:name="_Ref16051"/>
      <w:r>
        <w:rPr>
          <w:rFonts w:hint="eastAsia" w:ascii="Times New Roman" w:hAnsi="Times New Roman" w:eastAsia="宋体" w:cs="Times New Roman"/>
          <w:lang w:val="en-US" w:eastAsia="zh-CN"/>
        </w:rPr>
        <w:t>蒲新和. 基于深度神经网络声学模型的说话人自适应技术研究[D].南京邮电大学,2020.</w:t>
      </w:r>
      <w:bookmarkEnd w:id="335"/>
    </w:p>
    <w:p>
      <w:pPr>
        <w:pStyle w:val="121"/>
        <w:rPr>
          <w:rFonts w:hint="eastAsia" w:ascii="Times New Roman" w:hAnsi="Times New Roman" w:eastAsia="宋体" w:cs="Times New Roman"/>
        </w:rPr>
      </w:pPr>
      <w:bookmarkStart w:id="336" w:name="_Ref17266"/>
      <w:r>
        <w:rPr>
          <w:rFonts w:hint="eastAsia" w:ascii="Times New Roman" w:hAnsi="Times New Roman" w:eastAsia="宋体" w:cs="Times New Roman"/>
        </w:rPr>
        <w:t>安晖,冯晓辉,王哲.国内外智能语音产业的格局与趋势[J].人工智能,2018(01):5-18.</w:t>
      </w:r>
    </w:p>
    <w:bookmarkEnd w:id="336"/>
    <w:p>
      <w:pPr>
        <w:pStyle w:val="121"/>
        <w:rPr>
          <w:rFonts w:hint="eastAsia" w:ascii="Times New Roman" w:hAnsi="Times New Roman" w:eastAsia="宋体" w:cs="Times New Roman"/>
          <w:lang w:val="en-US" w:eastAsia="zh-CN"/>
        </w:rPr>
      </w:pPr>
      <w:bookmarkStart w:id="337" w:name="_Ref18007"/>
      <w:r>
        <w:rPr>
          <w:rFonts w:hint="eastAsia" w:ascii="Times New Roman" w:hAnsi="Times New Roman" w:eastAsia="宋体" w:cs="Times New Roman"/>
          <w:lang w:val="en-US" w:eastAsia="zh-CN"/>
        </w:rPr>
        <w:t>徐兆星.国内近10年英语语音习得研究综述[J].重庆与世界(学术版),2015,32(01):109-114.</w:t>
      </w:r>
    </w:p>
    <w:p>
      <w:pPr>
        <w:pStyle w:val="121"/>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焦潇雅. 基于语音识别的手语翻译算法研究与实现[D].电子科技大学,2020.</w:t>
      </w:r>
      <w:bookmarkEnd w:id="337"/>
    </w:p>
    <w:p>
      <w:pPr>
        <w:pStyle w:val="121"/>
        <w:rPr>
          <w:rFonts w:hint="eastAsia" w:ascii="Times New Roman" w:hAnsi="Times New Roman" w:eastAsia="宋体" w:cs="Times New Roman"/>
          <w:lang w:val="en-US" w:eastAsia="zh-CN"/>
        </w:rPr>
      </w:pPr>
      <w:bookmarkStart w:id="338" w:name="_Ref18376"/>
      <w:r>
        <w:rPr>
          <w:rFonts w:hint="eastAsia" w:ascii="Times New Roman" w:hAnsi="Times New Roman" w:eastAsia="宋体" w:cs="Times New Roman"/>
          <w:lang w:val="en-US" w:eastAsia="zh-CN"/>
        </w:rPr>
        <w:t>轩中.中国有代表性的人工智能手机应用排行榜[J].互联网周刊,2018(18):64-65.</w:t>
      </w:r>
      <w:bookmarkEnd w:id="338"/>
    </w:p>
    <w:p>
      <w:pPr>
        <w:pStyle w:val="121"/>
        <w:rPr>
          <w:rFonts w:hint="eastAsia" w:ascii="Times New Roman" w:hAnsi="Times New Roman" w:eastAsia="宋体" w:cs="Times New Roman"/>
          <w:lang w:val="en-US" w:eastAsia="zh-CN"/>
        </w:rPr>
      </w:pPr>
      <w:bookmarkStart w:id="339" w:name="_Ref18621"/>
      <w:r>
        <w:rPr>
          <w:rFonts w:hint="eastAsia" w:ascii="Times New Roman" w:hAnsi="Times New Roman" w:eastAsia="宋体" w:cs="Times New Roman"/>
          <w:lang w:val="en-US" w:eastAsia="zh-CN"/>
        </w:rPr>
        <w:t>石慧.我国语音识别专利申请技术构成变化趋势分析[J].产业科技创新,2020,2(17):97-98.</w:t>
      </w:r>
      <w:bookmarkEnd w:id="339"/>
    </w:p>
    <w:p>
      <w:pPr>
        <w:pStyle w:val="121"/>
        <w:rPr>
          <w:rFonts w:hint="eastAsia" w:ascii="Times New Roman" w:hAnsi="Times New Roman" w:eastAsia="宋体" w:cs="Times New Roman"/>
          <w:lang w:val="en-US" w:eastAsia="zh-CN"/>
        </w:rPr>
      </w:pPr>
      <w:bookmarkStart w:id="340" w:name="_Ref20675"/>
      <w:r>
        <w:rPr>
          <w:rFonts w:hint="eastAsia" w:ascii="Times New Roman" w:hAnsi="Times New Roman" w:eastAsia="宋体" w:cs="Times New Roman"/>
          <w:lang w:val="en-US" w:eastAsia="zh-CN"/>
        </w:rPr>
        <w:t>Ma Zhaoqian,Zhi Yan. Design and Research of Health Tester System Based on STM32[J]. Open Access Library Journal,2020,07(12).</w:t>
      </w:r>
      <w:bookmarkEnd w:id="340"/>
    </w:p>
    <w:p>
      <w:pPr>
        <w:pStyle w:val="121"/>
        <w:rPr>
          <w:rFonts w:hint="eastAsia" w:ascii="Times New Roman" w:hAnsi="Times New Roman" w:eastAsia="宋体" w:cs="Times New Roman"/>
          <w:lang w:val="en-US" w:eastAsia="zh-CN"/>
        </w:rPr>
      </w:pPr>
      <w:bookmarkStart w:id="341" w:name="_Ref21404"/>
      <w:r>
        <w:rPr>
          <w:rFonts w:hint="eastAsia" w:ascii="Times New Roman" w:hAnsi="Times New Roman" w:eastAsia="宋体" w:cs="Times New Roman"/>
          <w:lang w:val="en-US" w:eastAsia="zh-CN"/>
        </w:rPr>
        <w:t>Yucun Wang,Hongxiang Yang. Research on Ideological and Political Reform of Single Chip Microcomputer Course in Colleges and Universities[A]. Science and Engineering Research Center.Proceedings of 2021 International Conference on Modern Education and Humanities Science (ICMEHS2021)[C].Science and Engineering Research Center:Science and Engineering Research Center,2021:3.</w:t>
      </w:r>
      <w:bookmarkEnd w:id="341"/>
    </w:p>
    <w:p>
      <w:pPr>
        <w:pStyle w:val="121"/>
        <w:rPr>
          <w:rFonts w:hint="eastAsia" w:ascii="Times New Roman" w:hAnsi="Times New Roman" w:eastAsia="宋体" w:cs="Times New Roman"/>
          <w:lang w:val="en-US" w:eastAsia="zh-CN"/>
        </w:rPr>
      </w:pPr>
      <w:bookmarkStart w:id="342" w:name="_Ref21613"/>
      <w:r>
        <w:rPr>
          <w:rFonts w:hint="eastAsia" w:ascii="Times New Roman" w:hAnsi="Times New Roman" w:eastAsia="宋体" w:cs="Times New Roman"/>
          <w:lang w:val="en-US" w:eastAsia="zh-CN"/>
        </w:rPr>
        <w:t>迎九.8位单片机市场不会消亡[J].电子产品世界,2015,22(10):9-11+41.</w:t>
      </w:r>
      <w:bookmarkEnd w:id="342"/>
    </w:p>
    <w:p>
      <w:pPr>
        <w:pStyle w:val="121"/>
        <w:rPr>
          <w:rFonts w:hint="eastAsia" w:ascii="Times New Roman" w:hAnsi="Times New Roman" w:eastAsia="宋体" w:cs="Times New Roman"/>
          <w:lang w:val="en-US" w:eastAsia="zh-CN"/>
        </w:rPr>
      </w:pPr>
      <w:bookmarkStart w:id="343" w:name="_Ref22873"/>
      <w:r>
        <w:rPr>
          <w:rFonts w:hint="eastAsia" w:ascii="Times New Roman" w:hAnsi="Times New Roman" w:eastAsia="宋体" w:cs="Times New Roman"/>
          <w:lang w:val="en-US" w:eastAsia="zh-CN"/>
        </w:rPr>
        <w:t>俞阿龙,李正,孙红兵,孙华军. 传感器原理及其应用[M].南京大学出版社:, 201706.331.</w:t>
      </w:r>
      <w:bookmarkEnd w:id="343"/>
    </w:p>
    <w:p>
      <w:pPr>
        <w:pStyle w:val="121"/>
        <w:rPr>
          <w:rFonts w:hint="eastAsia" w:ascii="Times New Roman" w:hAnsi="Times New Roman" w:eastAsia="宋体" w:cs="Times New Roman"/>
        </w:rPr>
      </w:pPr>
      <w:bookmarkStart w:id="344" w:name="_Ref23239"/>
      <w:r>
        <w:rPr>
          <w:rFonts w:hint="eastAsia" w:ascii="Times New Roman" w:hAnsi="Times New Roman" w:eastAsia="宋体" w:cs="Times New Roman"/>
        </w:rPr>
        <w:t>欧阳大亮. 无线通信中基于强化学习的天线选择研究[D].华侨大学,2020.</w:t>
      </w:r>
      <w:bookmarkEnd w:id="344"/>
    </w:p>
    <w:p>
      <w:pPr>
        <w:pStyle w:val="121"/>
        <w:rPr>
          <w:rFonts w:hint="eastAsia" w:ascii="Times New Roman" w:hAnsi="Times New Roman" w:eastAsia="宋体" w:cs="Times New Roman"/>
        </w:rPr>
      </w:pPr>
      <w:bookmarkStart w:id="345" w:name="_Ref23637"/>
      <w:r>
        <w:rPr>
          <w:rFonts w:hint="eastAsia" w:ascii="Times New Roman" w:hAnsi="Times New Roman" w:eastAsia="宋体" w:cs="Times New Roman"/>
        </w:rPr>
        <w:t>张丽梅,甘伯青,易施光.基于STM32的多功能MP3设计[J].电子技术与软件工程,2019(06):72-74.</w:t>
      </w:r>
      <w:bookmarkEnd w:id="345"/>
    </w:p>
    <w:p>
      <w:pPr>
        <w:pStyle w:val="121"/>
        <w:rPr>
          <w:rFonts w:hint="eastAsia" w:ascii="Times New Roman" w:hAnsi="Times New Roman" w:eastAsia="宋体" w:cs="Times New Roman"/>
        </w:rPr>
      </w:pPr>
      <w:bookmarkStart w:id="346" w:name="_Ref29212"/>
      <w:r>
        <w:rPr>
          <w:rFonts w:hint="eastAsia" w:ascii="Times New Roman" w:hAnsi="Times New Roman" w:eastAsia="宋体" w:cs="Times New Roman"/>
        </w:rPr>
        <w:t>常爱珍,李宝辉,张凯.TFT-LCD显示原理及评判参数[J].汽车电器,2021(04):31-33.</w:t>
      </w:r>
      <w:bookmarkEnd w:id="329"/>
      <w:bookmarkEnd w:id="346"/>
    </w:p>
    <w:p>
      <w:pPr>
        <w:pStyle w:val="121"/>
        <w:rPr>
          <w:rFonts w:hint="eastAsia" w:ascii="Times New Roman" w:hAnsi="Times New Roman" w:eastAsia="宋体" w:cs="Times New Roman"/>
        </w:rPr>
      </w:pPr>
      <w:bookmarkStart w:id="347" w:name="_Ref5639"/>
      <w:r>
        <w:rPr>
          <w:rFonts w:hint="eastAsia" w:ascii="Times New Roman" w:hAnsi="Times New Roman" w:eastAsia="宋体" w:cs="Times New Roman"/>
        </w:rPr>
        <w:t>李亚儒. 基于STM32的无线语音传输系统[D].北京邮电大学,2013.</w:t>
      </w:r>
      <w:bookmarkEnd w:id="347"/>
    </w:p>
    <w:p>
      <w:pPr>
        <w:pStyle w:val="121"/>
        <w:rPr>
          <w:rFonts w:hint="eastAsia" w:ascii="Times New Roman" w:hAnsi="Times New Roman" w:eastAsia="宋体" w:cs="Times New Roman"/>
        </w:rPr>
      </w:pPr>
      <w:bookmarkStart w:id="348" w:name="_Ref6420"/>
      <w:r>
        <w:rPr>
          <w:rFonts w:hint="eastAsia" w:ascii="Times New Roman" w:hAnsi="Times New Roman" w:eastAsia="宋体" w:cs="Times New Roman"/>
        </w:rPr>
        <w:t>张丽梅,甘伯青,易施光.基于STM32的多功能MP3设计[J].电子技术与软件工程,2019(06):72-74.</w:t>
      </w:r>
      <w:bookmarkEnd w:id="348"/>
    </w:p>
    <w:p>
      <w:pPr>
        <w:pStyle w:val="121"/>
        <w:rPr>
          <w:rFonts w:hint="eastAsia" w:ascii="Times New Roman" w:hAnsi="Times New Roman" w:eastAsia="宋体" w:cs="Times New Roman"/>
        </w:rPr>
      </w:pPr>
      <w:bookmarkStart w:id="349" w:name="_Ref6727"/>
      <w:r>
        <w:rPr>
          <w:rFonts w:hint="eastAsia" w:ascii="Times New Roman" w:hAnsi="Times New Roman" w:eastAsia="宋体" w:cs="Times New Roman"/>
        </w:rPr>
        <w:t>Holovatyy Andriy. Development of IoT Weather Monitoring System Based on Arduino and ESP8266 Wi-Fi Module[J]. IOP Conference Series: Materials Science and Engineering,2021,1016(1).</w:t>
      </w:r>
      <w:bookmarkEnd w:id="349"/>
    </w:p>
    <w:p>
      <w:pPr>
        <w:pStyle w:val="122"/>
        <w:numPr>
          <w:numId w:val="0"/>
        </w:numPr>
        <w:tabs>
          <w:tab w:val="left" w:pos="420"/>
        </w:tabs>
        <w:adjustRightInd w:val="0"/>
        <w:snapToGrid/>
        <w:spacing w:beforeAutospacing="0" w:afterAutospacing="0" w:line="360" w:lineRule="auto"/>
        <w:ind w:right="0" w:rightChars="0"/>
        <w:jc w:val="both"/>
        <w:rPr>
          <w:rFonts w:cs="Times New Roman"/>
        </w:rPr>
      </w:pPr>
    </w:p>
    <w:p>
      <w:pPr>
        <w:pStyle w:val="122"/>
        <w:numPr>
          <w:numId w:val="0"/>
        </w:numPr>
        <w:tabs>
          <w:tab w:val="left" w:pos="420"/>
        </w:tabs>
        <w:adjustRightInd w:val="0"/>
        <w:snapToGrid/>
        <w:spacing w:beforeAutospacing="0" w:afterAutospacing="0" w:line="360" w:lineRule="auto"/>
        <w:ind w:right="0" w:rightChars="0"/>
        <w:jc w:val="both"/>
        <w:rPr>
          <w:rFonts w:cs="Times New Roman"/>
        </w:rPr>
      </w:pPr>
    </w:p>
    <w:bookmarkEnd w:id="318"/>
    <w:p>
      <w:pPr>
        <w:rPr>
          <w:rFonts w:cs="Times New Roman"/>
        </w:rPr>
        <w:sectPr>
          <w:headerReference r:id="rId33" w:type="default"/>
          <w:type w:val="evenPage"/>
          <w:pgSz w:w="11906" w:h="16838"/>
          <w:pgMar w:top="1701" w:right="1418" w:bottom="1418" w:left="1418" w:header="907" w:footer="851" w:gutter="567"/>
          <w:cols w:space="720" w:num="1"/>
          <w:docGrid w:linePitch="403" w:charSpace="-819"/>
        </w:sectPr>
      </w:pPr>
    </w:p>
    <w:bookmarkEnd w:id="320"/>
    <w:bookmarkEnd w:id="321"/>
    <w:bookmarkEnd w:id="322"/>
    <w:bookmarkEnd w:id="323"/>
    <w:bookmarkEnd w:id="324"/>
    <w:bookmarkEnd w:id="325"/>
    <w:bookmarkEnd w:id="326"/>
    <w:p>
      <w:pPr>
        <w:pStyle w:val="2"/>
        <w:rPr>
          <w:sz w:val="32"/>
          <w:szCs w:val="32"/>
        </w:rPr>
      </w:pPr>
      <w:bookmarkStart w:id="350" w:name="_Toc31694"/>
      <w:bookmarkStart w:id="351" w:name="_Toc228381267"/>
      <w:bookmarkStart w:id="352" w:name="_Toc410214123"/>
      <w:bookmarkStart w:id="353" w:name="_Toc410227003"/>
      <w:bookmarkStart w:id="354" w:name="_Toc225443517"/>
      <w:bookmarkStart w:id="355" w:name="_Toc410226557"/>
      <w:bookmarkStart w:id="356" w:name="_Toc410210624"/>
      <w:bookmarkStart w:id="357" w:name="_Toc410209633"/>
      <w:bookmarkStart w:id="358" w:name="_Toc410227430"/>
      <w:bookmarkStart w:id="359" w:name="_Toc320015486"/>
      <w:bookmarkStart w:id="360" w:name="_Toc226843948"/>
      <w:bookmarkStart w:id="361" w:name="_Toc223771793"/>
      <w:bookmarkStart w:id="362" w:name="_Toc291665341"/>
      <w:bookmarkStart w:id="363" w:name="_Toc325546525"/>
      <w:bookmarkStart w:id="364" w:name="_Toc410211539"/>
      <w:bookmarkStart w:id="365" w:name="_Toc410208001"/>
      <w:bookmarkStart w:id="366" w:name="_Toc410218119"/>
      <w:bookmarkStart w:id="367" w:name="_Toc228555682"/>
      <w:bookmarkStart w:id="368" w:name="_Toc226519956"/>
      <w:bookmarkStart w:id="369" w:name="_Toc223863870"/>
      <w:bookmarkStart w:id="370" w:name="_Toc228047537"/>
      <w:r>
        <w:rPr>
          <w:sz w:val="32"/>
          <w:szCs w:val="32"/>
        </w:rPr>
        <w:t>致谢</w:t>
      </w:r>
      <w:bookmarkEnd w:id="350"/>
    </w:p>
    <w:p>
      <w:pPr>
        <w:ind w:firstLine="472"/>
        <w:rPr>
          <w:rFonts w:hint="eastAsia" w:cs="Times New Roman"/>
        </w:rPr>
      </w:pPr>
      <w:r>
        <w:rPr>
          <w:rFonts w:hint="eastAsia" w:cs="Times New Roman"/>
        </w:rPr>
        <w:t>这次毕业设计的顺利完成，不仅得益于我自己的努力，</w:t>
      </w:r>
      <w:r>
        <w:rPr>
          <w:rFonts w:hint="eastAsia" w:cs="Times New Roman"/>
          <w:lang w:val="en-US" w:eastAsia="zh-CN"/>
        </w:rPr>
        <w:t>共重要的是在</w:t>
      </w:r>
      <w:r>
        <w:rPr>
          <w:rFonts w:hint="eastAsia" w:cs="Times New Roman"/>
        </w:rPr>
        <w:t>于多方面的共同帮助。首先，我要感谢本</w:t>
      </w:r>
      <w:r>
        <w:rPr>
          <w:rFonts w:hint="eastAsia" w:cs="Times New Roman"/>
          <w:lang w:val="en-US" w:eastAsia="zh-CN"/>
        </w:rPr>
        <w:t>学校</w:t>
      </w:r>
      <w:r>
        <w:rPr>
          <w:rFonts w:hint="eastAsia" w:cs="Times New Roman"/>
        </w:rPr>
        <w:t>自动化学院四年来的真诚教学，感谢导师、老师和同学们的帮助。</w:t>
      </w:r>
    </w:p>
    <w:p>
      <w:pPr>
        <w:ind w:firstLine="472"/>
        <w:rPr>
          <w:rFonts w:hint="eastAsia" w:cs="Times New Roman"/>
        </w:rPr>
      </w:pPr>
      <w:r>
        <w:rPr>
          <w:rFonts w:hint="eastAsia" w:cs="Times New Roman"/>
        </w:rPr>
        <w:t>其中，我要特别感谢邓钦</w:t>
      </w:r>
      <w:r>
        <w:rPr>
          <w:rFonts w:hint="eastAsia" w:cs="Times New Roman"/>
          <w:lang w:val="en-US" w:eastAsia="zh-CN"/>
        </w:rPr>
        <w:t>元老师</w:t>
      </w:r>
      <w:r>
        <w:rPr>
          <w:rFonts w:hint="eastAsia" w:cs="Times New Roman"/>
        </w:rPr>
        <w:t>。在</w:t>
      </w:r>
      <w:r>
        <w:rPr>
          <w:rFonts w:hint="eastAsia" w:cs="Times New Roman"/>
          <w:lang w:val="en-US" w:eastAsia="zh-CN"/>
        </w:rPr>
        <w:t>本次</w:t>
      </w:r>
      <w:r>
        <w:rPr>
          <w:rFonts w:hint="eastAsia" w:cs="Times New Roman"/>
        </w:rPr>
        <w:t>毕业设计中，他</w:t>
      </w:r>
      <w:r>
        <w:rPr>
          <w:rFonts w:hint="eastAsia" w:cs="Times New Roman"/>
          <w:lang w:val="en-US" w:eastAsia="zh-CN"/>
        </w:rPr>
        <w:t>时刻关注</w:t>
      </w:r>
      <w:r>
        <w:rPr>
          <w:rFonts w:hint="eastAsia" w:cs="Times New Roman"/>
        </w:rPr>
        <w:t>我的研究进展。每次我遇到问题，他都能给我</w:t>
      </w:r>
      <w:r>
        <w:rPr>
          <w:rFonts w:hint="eastAsia" w:cs="Times New Roman"/>
          <w:lang w:val="en-US" w:eastAsia="zh-CN"/>
        </w:rPr>
        <w:t>指导</w:t>
      </w:r>
      <w:r>
        <w:rPr>
          <w:rFonts w:hint="eastAsia" w:cs="Times New Roman"/>
        </w:rPr>
        <w:t>，拓展我的思路。当我没有完全理解的时候，他也能耐心热情地提出建议。他严谨的学术态度和敏锐的思维使</w:t>
      </w:r>
      <w:r>
        <w:rPr>
          <w:rFonts w:hint="eastAsia" w:cs="Times New Roman"/>
          <w:lang w:val="en-US" w:eastAsia="zh-CN"/>
        </w:rPr>
        <w:t>我</w:t>
      </w:r>
      <w:r>
        <w:rPr>
          <w:rFonts w:hint="eastAsia" w:cs="Times New Roman"/>
        </w:rPr>
        <w:t>认识到</w:t>
      </w:r>
      <w:r>
        <w:rPr>
          <w:rFonts w:hint="eastAsia" w:cs="Times New Roman"/>
          <w:lang w:val="en-US" w:eastAsia="zh-CN"/>
        </w:rPr>
        <w:t>他</w:t>
      </w:r>
      <w:r>
        <w:rPr>
          <w:rFonts w:hint="eastAsia" w:cs="Times New Roman"/>
        </w:rPr>
        <w:t>作为教师的模范作用。感受到他对事业的奉献和热爱，感受到他崇高的使命感和责任感，他的一言一行无一例外地影响着</w:t>
      </w:r>
      <w:r>
        <w:rPr>
          <w:rFonts w:hint="eastAsia" w:cs="Times New Roman"/>
          <w:lang w:val="en-US" w:eastAsia="zh-CN"/>
        </w:rPr>
        <w:t>我的思想</w:t>
      </w:r>
      <w:r>
        <w:rPr>
          <w:rFonts w:hint="eastAsia" w:cs="Times New Roman"/>
        </w:rPr>
        <w:t>，他不仅在</w:t>
      </w:r>
      <w:r>
        <w:rPr>
          <w:rFonts w:hint="eastAsia" w:cs="Times New Roman"/>
          <w:lang w:val="en-US" w:eastAsia="zh-CN"/>
        </w:rPr>
        <w:t>研究上</w:t>
      </w:r>
      <w:r>
        <w:rPr>
          <w:rFonts w:hint="eastAsia" w:cs="Times New Roman"/>
        </w:rPr>
        <w:t>给了我悉心的指导，而且在思想和生活上给了我关怀和帮助，在此我向邓钦</w:t>
      </w:r>
      <w:r>
        <w:rPr>
          <w:rFonts w:hint="eastAsia" w:cs="Times New Roman"/>
          <w:lang w:val="en-US" w:eastAsia="zh-CN"/>
        </w:rPr>
        <w:t>元老师</w:t>
      </w:r>
      <w:r>
        <w:rPr>
          <w:rFonts w:hint="eastAsia" w:cs="Times New Roman"/>
        </w:rPr>
        <w:t>表示衷心的感谢。</w:t>
      </w:r>
    </w:p>
    <w:p>
      <w:pPr>
        <w:ind w:firstLine="472"/>
        <w:rPr>
          <w:rFonts w:hint="eastAsia" w:cs="Times New Roman"/>
        </w:rPr>
      </w:pPr>
      <w:r>
        <w:rPr>
          <w:rFonts w:hint="eastAsia" w:cs="Times New Roman"/>
        </w:rPr>
        <w:t>经过四年的学习，在老师和朋友的全力支持下，我非常努力</w:t>
      </w:r>
      <w:r>
        <w:rPr>
          <w:rFonts w:hint="eastAsia" w:cs="Times New Roman"/>
          <w:lang w:val="en-US" w:eastAsia="zh-CN"/>
        </w:rPr>
        <w:t>也很不容易</w:t>
      </w:r>
      <w:r>
        <w:rPr>
          <w:rFonts w:hint="eastAsia" w:cs="Times New Roman"/>
        </w:rPr>
        <w:t>，但是收获了很多。回顾工作中的学习经历，太多的情感</w:t>
      </w:r>
      <w:r>
        <w:rPr>
          <w:rFonts w:hint="eastAsia" w:cs="Times New Roman"/>
          <w:lang w:val="en-US" w:eastAsia="zh-CN"/>
        </w:rPr>
        <w:t>难以表达</w:t>
      </w:r>
      <w:r>
        <w:rPr>
          <w:rFonts w:hint="eastAsia" w:cs="Times New Roman"/>
        </w:rPr>
        <w:t>。虽然我做了很多</w:t>
      </w:r>
      <w:r>
        <w:rPr>
          <w:rFonts w:hint="eastAsia" w:cs="Times New Roman"/>
          <w:lang w:val="en-US" w:eastAsia="zh-CN"/>
        </w:rPr>
        <w:t>艰辛的</w:t>
      </w:r>
      <w:r>
        <w:rPr>
          <w:rFonts w:hint="eastAsia" w:cs="Times New Roman"/>
        </w:rPr>
        <w:t>努力，但我深深地感到所有的努力都是值得的。经过这段时间的学习，我在工作和生活中都学到了很多东西，也从身边的老师和同学身上学到了很多宝贵的知识和经验。</w:t>
      </w:r>
      <w:r>
        <w:rPr>
          <w:rFonts w:hint="eastAsia" w:cs="Times New Roman"/>
          <w:lang w:val="en-US" w:eastAsia="zh-CN"/>
        </w:rPr>
        <w:t>在这里同样向帮助过我的老师和同学致以</w:t>
      </w:r>
      <w:r>
        <w:rPr>
          <w:rFonts w:hint="default" w:ascii="Times New Roman" w:hAnsi="Times New Roman" w:eastAsia="宋体" w:cs="Times New Roman"/>
          <w:sz w:val="24"/>
          <w:szCs w:val="24"/>
          <w:lang w:val="en-US" w:eastAsia="zh-CN" w:bidi="ar-SA"/>
        </w:rPr>
        <w:t>同样真诚的</w:t>
      </w:r>
      <w:r>
        <w:rPr>
          <w:rFonts w:hint="eastAsia" w:eastAsia="宋体" w:cs="Times New Roman"/>
          <w:sz w:val="24"/>
          <w:szCs w:val="24"/>
          <w:lang w:val="en-US" w:eastAsia="zh-CN" w:bidi="ar-SA"/>
        </w:rPr>
        <w:t>谢意</w:t>
      </w:r>
      <w:r>
        <w:rPr>
          <w:rFonts w:hint="default" w:ascii="Times New Roman" w:hAnsi="Times New Roman" w:eastAsia="宋体" w:cs="Times New Roman"/>
          <w:sz w:val="24"/>
          <w:szCs w:val="24"/>
          <w:lang w:val="en-US" w:eastAsia="zh-CN" w:bidi="ar-SA"/>
        </w:rPr>
        <w:t>！</w:t>
      </w:r>
    </w:p>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Pr>
        <w:bidi w:val="0"/>
        <w:rPr>
          <w:rFonts w:hint="eastAsia"/>
          <w:lang w:eastAsia="zh-CN"/>
        </w:rPr>
      </w:pPr>
      <w:bookmarkStart w:id="371" w:name="_Toc39992852"/>
    </w:p>
    <w:p>
      <w:pPr>
        <w:rPr>
          <w:rFonts w:hint="eastAsia"/>
          <w:lang w:eastAsia="zh-CN"/>
        </w:rPr>
      </w:pPr>
    </w:p>
    <w:p>
      <w:pPr>
        <w:bidi w:val="0"/>
        <w:rPr>
          <w:rFonts w:hint="eastAsia"/>
          <w:lang w:eastAsia="zh-CN"/>
        </w:rPr>
      </w:pPr>
    </w:p>
    <w:p>
      <w:pPr>
        <w:bidi w:val="0"/>
        <w:rPr>
          <w:rFonts w:hint="eastAsia"/>
          <w:lang w:eastAsia="zh-CN"/>
        </w:rPr>
      </w:pPr>
    </w:p>
    <w:p>
      <w:pPr>
        <w:pStyle w:val="2"/>
        <w:rPr>
          <w:rFonts w:hint="eastAsia"/>
          <w:sz w:val="32"/>
          <w:szCs w:val="32"/>
          <w:lang w:eastAsia="zh-CN"/>
        </w:rPr>
      </w:pPr>
      <w:r>
        <w:rPr>
          <w:rFonts w:hint="eastAsia"/>
          <w:sz w:val="32"/>
          <w:szCs w:val="32"/>
          <w:lang w:eastAsia="zh-CN"/>
        </w:rPr>
        <w:br w:type="page"/>
      </w:r>
      <w:bookmarkStart w:id="372" w:name="_Toc27185"/>
      <w:r>
        <w:rPr>
          <w:rFonts w:hint="eastAsia"/>
          <w:sz w:val="32"/>
          <w:szCs w:val="32"/>
          <w:lang w:eastAsia="zh-CN"/>
        </w:rPr>
        <w:t>附录</w:t>
      </w:r>
      <w:bookmarkEnd w:id="371"/>
      <w:bookmarkEnd w:id="372"/>
    </w:p>
    <w:p>
      <w:pPr>
        <w:keepNext/>
        <w:keepLines/>
        <w:widowControl w:val="0"/>
        <w:spacing w:before="340" w:after="330"/>
        <w:jc w:val="left"/>
        <w:outlineLvl w:val="0"/>
        <w:rPr>
          <w:rFonts w:hint="eastAsia" w:eastAsia="黑体" w:cs="Times New Roman"/>
          <w:kern w:val="44"/>
          <w:sz w:val="30"/>
          <w:szCs w:val="30"/>
          <w:lang w:val="en-US" w:eastAsia="zh-CN"/>
        </w:rPr>
      </w:pPr>
      <w:bookmarkStart w:id="373" w:name="_Toc18147"/>
      <w:bookmarkStart w:id="374" w:name="_Toc41383966"/>
      <w:r>
        <w:rPr>
          <w:rFonts w:hint="eastAsia" w:eastAsia="黑体" w:cs="Times New Roman"/>
          <w:kern w:val="44"/>
          <w:sz w:val="30"/>
          <w:szCs w:val="30"/>
          <w:lang w:val="en-US" w:eastAsia="zh-CN"/>
        </w:rPr>
        <w:t>一</w:t>
      </w:r>
      <w:r>
        <w:rPr>
          <w:rFonts w:eastAsia="黑体" w:cs="Times New Roman"/>
          <w:kern w:val="44"/>
          <w:sz w:val="30"/>
          <w:szCs w:val="30"/>
        </w:rPr>
        <w:t>、</w:t>
      </w:r>
      <w:r>
        <w:rPr>
          <w:rFonts w:hint="eastAsia" w:eastAsia="黑体" w:cs="Times New Roman"/>
          <w:kern w:val="44"/>
          <w:sz w:val="30"/>
          <w:szCs w:val="30"/>
          <w:lang w:val="en-US" w:eastAsia="zh-CN"/>
        </w:rPr>
        <w:t>英语原文</w:t>
      </w:r>
      <w:bookmarkEnd w:id="373"/>
    </w:p>
    <w:p>
      <w:pPr>
        <w:widowControl w:val="0"/>
        <w:adjustRightInd/>
        <w:snapToGrid/>
        <w:spacing w:line="360" w:lineRule="auto"/>
        <w:jc w:val="center"/>
        <w:rPr>
          <w:rFonts w:hint="eastAsia" w:ascii="Times New Roman" w:hAnsi="Times New Roman" w:eastAsia="等线" w:cs="Times New Roman"/>
          <w:kern w:val="2"/>
          <w:sz w:val="32"/>
          <w:szCs w:val="32"/>
        </w:rPr>
      </w:pPr>
    </w:p>
    <w:p>
      <w:pPr>
        <w:widowControl w:val="0"/>
        <w:adjustRightInd/>
        <w:snapToGrid/>
        <w:jc w:val="center"/>
        <w:rPr>
          <w:rFonts w:hint="eastAsia" w:eastAsia="等线" w:cs="Times New Roman"/>
          <w:b/>
          <w:bCs/>
          <w:kern w:val="2"/>
          <w:sz w:val="32"/>
          <w:szCs w:val="32"/>
        </w:rPr>
      </w:pPr>
      <w:r>
        <w:rPr>
          <w:rFonts w:hint="eastAsia" w:eastAsia="等线" w:cs="Times New Roman"/>
          <w:b/>
          <w:bCs/>
          <w:kern w:val="2"/>
          <w:sz w:val="32"/>
          <w:szCs w:val="32"/>
        </w:rPr>
        <w:t xml:space="preserve">Robust </w:t>
      </w:r>
      <w:r>
        <w:rPr>
          <w:rFonts w:hint="eastAsia" w:eastAsia="等线" w:cs="Times New Roman"/>
          <w:b/>
          <w:bCs/>
          <w:kern w:val="2"/>
          <w:sz w:val="32"/>
          <w:szCs w:val="32"/>
          <w:lang w:val="en-US" w:eastAsia="zh-CN"/>
        </w:rPr>
        <w:t>S</w:t>
      </w:r>
      <w:r>
        <w:rPr>
          <w:rFonts w:hint="eastAsia" w:eastAsia="等线" w:cs="Times New Roman"/>
          <w:b/>
          <w:bCs/>
          <w:kern w:val="2"/>
          <w:sz w:val="32"/>
          <w:szCs w:val="32"/>
        </w:rPr>
        <w:t xml:space="preserve">peech </w:t>
      </w:r>
      <w:r>
        <w:rPr>
          <w:rFonts w:hint="eastAsia" w:eastAsia="等线" w:cs="Times New Roman"/>
          <w:b/>
          <w:bCs/>
          <w:kern w:val="2"/>
          <w:sz w:val="32"/>
          <w:szCs w:val="32"/>
          <w:lang w:val="en-US" w:eastAsia="zh-CN"/>
        </w:rPr>
        <w:t>P</w:t>
      </w:r>
      <w:r>
        <w:rPr>
          <w:rFonts w:hint="eastAsia" w:eastAsia="等线" w:cs="Times New Roman"/>
          <w:b/>
          <w:bCs/>
          <w:kern w:val="2"/>
          <w:sz w:val="32"/>
          <w:szCs w:val="32"/>
        </w:rPr>
        <w:t xml:space="preserve">rocessing </w:t>
      </w:r>
      <w:r>
        <w:rPr>
          <w:rFonts w:hint="eastAsia" w:eastAsia="等线" w:cs="Times New Roman"/>
          <w:b/>
          <w:bCs/>
          <w:kern w:val="2"/>
          <w:sz w:val="32"/>
          <w:szCs w:val="32"/>
          <w:lang w:val="en-US" w:eastAsia="zh-CN"/>
        </w:rPr>
        <w:t>U</w:t>
      </w:r>
      <w:r>
        <w:rPr>
          <w:rFonts w:hint="eastAsia" w:eastAsia="等线" w:cs="Times New Roman"/>
          <w:b/>
          <w:bCs/>
          <w:kern w:val="2"/>
          <w:sz w:val="32"/>
          <w:szCs w:val="32"/>
        </w:rPr>
        <w:t xml:space="preserve">sing </w:t>
      </w:r>
      <w:r>
        <w:rPr>
          <w:rFonts w:hint="eastAsia" w:eastAsia="等线" w:cs="Times New Roman"/>
          <w:b/>
          <w:bCs/>
          <w:kern w:val="2"/>
          <w:sz w:val="32"/>
          <w:szCs w:val="32"/>
          <w:lang w:val="en-US" w:eastAsia="zh-CN"/>
        </w:rPr>
        <w:t>M</w:t>
      </w:r>
      <w:r>
        <w:rPr>
          <w:rFonts w:hint="eastAsia" w:eastAsia="等线" w:cs="Times New Roman"/>
          <w:b/>
          <w:bCs/>
          <w:kern w:val="2"/>
          <w:sz w:val="32"/>
          <w:szCs w:val="32"/>
        </w:rPr>
        <w:t xml:space="preserve">ulti-sensor </w:t>
      </w:r>
      <w:r>
        <w:rPr>
          <w:rFonts w:hint="eastAsia" w:eastAsia="等线" w:cs="Times New Roman"/>
          <w:b/>
          <w:bCs/>
          <w:kern w:val="2"/>
          <w:sz w:val="32"/>
          <w:szCs w:val="32"/>
          <w:lang w:val="en-US" w:eastAsia="zh-CN"/>
        </w:rPr>
        <w:t>M</w:t>
      </w:r>
      <w:r>
        <w:rPr>
          <w:rFonts w:hint="eastAsia" w:eastAsia="等线" w:cs="Times New Roman"/>
          <w:b/>
          <w:bCs/>
          <w:kern w:val="2"/>
          <w:sz w:val="32"/>
          <w:szCs w:val="32"/>
        </w:rPr>
        <w:t>ulti-source</w:t>
      </w:r>
    </w:p>
    <w:p>
      <w:pPr>
        <w:widowControl w:val="0"/>
        <w:adjustRightInd/>
        <w:snapToGrid/>
        <w:jc w:val="center"/>
        <w:rPr>
          <w:rFonts w:hint="eastAsia" w:eastAsia="等线" w:cs="Times New Roman"/>
          <w:b/>
          <w:bCs/>
          <w:kern w:val="2"/>
          <w:sz w:val="32"/>
          <w:szCs w:val="32"/>
        </w:rPr>
      </w:pPr>
      <w:r>
        <w:rPr>
          <w:rFonts w:hint="eastAsia" w:eastAsia="等线" w:cs="Times New Roman"/>
          <w:b/>
          <w:bCs/>
          <w:kern w:val="2"/>
          <w:sz w:val="32"/>
          <w:szCs w:val="32"/>
          <w:lang w:val="en-US" w:eastAsia="zh-CN"/>
        </w:rPr>
        <w:t>I</w:t>
      </w:r>
      <w:r>
        <w:rPr>
          <w:rFonts w:hint="eastAsia" w:eastAsia="等线" w:cs="Times New Roman"/>
          <w:b/>
          <w:bCs/>
          <w:kern w:val="2"/>
          <w:sz w:val="32"/>
          <w:szCs w:val="32"/>
        </w:rPr>
        <w:t xml:space="preserve">nformation </w:t>
      </w:r>
      <w:r>
        <w:rPr>
          <w:rFonts w:hint="eastAsia" w:eastAsia="等线" w:cs="Times New Roman"/>
          <w:b/>
          <w:bCs/>
          <w:kern w:val="2"/>
          <w:sz w:val="32"/>
          <w:szCs w:val="32"/>
          <w:lang w:val="en-US" w:eastAsia="zh-CN"/>
        </w:rPr>
        <w:t>F</w:t>
      </w:r>
      <w:r>
        <w:rPr>
          <w:rFonts w:hint="eastAsia" w:eastAsia="等线" w:cs="Times New Roman"/>
          <w:b/>
          <w:bCs/>
          <w:kern w:val="2"/>
          <w:sz w:val="32"/>
          <w:szCs w:val="32"/>
        </w:rPr>
        <w:t>usion</w:t>
      </w:r>
      <w:r>
        <w:rPr>
          <w:rFonts w:hint="eastAsia" w:eastAsia="等线" w:cs="Times New Roman"/>
          <w:b/>
          <w:bCs/>
          <w:kern w:val="2"/>
          <w:sz w:val="32"/>
          <w:szCs w:val="32"/>
          <w:lang w:val="en-US" w:eastAsia="zh-CN"/>
        </w:rPr>
        <w:t>--</w:t>
      </w:r>
      <w:r>
        <w:rPr>
          <w:rFonts w:hint="eastAsia" w:eastAsia="等线" w:cs="Times New Roman"/>
          <w:b/>
          <w:bCs/>
          <w:kern w:val="2"/>
          <w:sz w:val="32"/>
          <w:szCs w:val="32"/>
        </w:rPr>
        <w:t xml:space="preserve">an </w:t>
      </w:r>
      <w:r>
        <w:rPr>
          <w:rFonts w:hint="eastAsia" w:eastAsia="等线" w:cs="Times New Roman"/>
          <w:b/>
          <w:bCs/>
          <w:kern w:val="2"/>
          <w:sz w:val="32"/>
          <w:szCs w:val="32"/>
          <w:lang w:val="en-US" w:eastAsia="zh-CN"/>
        </w:rPr>
        <w:t>O</w:t>
      </w:r>
      <w:r>
        <w:rPr>
          <w:rFonts w:hint="eastAsia" w:eastAsia="等线" w:cs="Times New Roman"/>
          <w:b/>
          <w:bCs/>
          <w:kern w:val="2"/>
          <w:sz w:val="32"/>
          <w:szCs w:val="32"/>
        </w:rPr>
        <w:t xml:space="preserve">verview of </w:t>
      </w:r>
      <w:r>
        <w:rPr>
          <w:rFonts w:hint="eastAsia" w:eastAsia="等线" w:cs="Times New Roman"/>
          <w:b/>
          <w:bCs/>
          <w:kern w:val="2"/>
          <w:sz w:val="32"/>
          <w:szCs w:val="32"/>
          <w:lang w:val="en-US" w:eastAsia="zh-CN"/>
        </w:rPr>
        <w:t>T</w:t>
      </w:r>
      <w:r>
        <w:rPr>
          <w:rFonts w:hint="eastAsia" w:eastAsia="等线" w:cs="Times New Roman"/>
          <w:b/>
          <w:bCs/>
          <w:kern w:val="2"/>
          <w:sz w:val="32"/>
          <w:szCs w:val="32"/>
        </w:rPr>
        <w:t xml:space="preserve">he </w:t>
      </w:r>
      <w:r>
        <w:rPr>
          <w:rFonts w:hint="eastAsia" w:eastAsia="等线" w:cs="Times New Roman"/>
          <w:b/>
          <w:bCs/>
          <w:kern w:val="2"/>
          <w:sz w:val="32"/>
          <w:szCs w:val="32"/>
          <w:lang w:val="en-US" w:eastAsia="zh-CN"/>
        </w:rPr>
        <w:t>S</w:t>
      </w:r>
      <w:r>
        <w:rPr>
          <w:rFonts w:hint="eastAsia" w:eastAsia="等线" w:cs="Times New Roman"/>
          <w:b/>
          <w:bCs/>
          <w:kern w:val="2"/>
          <w:sz w:val="32"/>
          <w:szCs w:val="32"/>
        </w:rPr>
        <w:t xml:space="preserve">tate of </w:t>
      </w:r>
      <w:r>
        <w:rPr>
          <w:rFonts w:hint="eastAsia" w:eastAsia="等线" w:cs="Times New Roman"/>
          <w:b/>
          <w:bCs/>
          <w:kern w:val="2"/>
          <w:sz w:val="32"/>
          <w:szCs w:val="32"/>
          <w:lang w:val="en-US" w:eastAsia="zh-CN"/>
        </w:rPr>
        <w:t>T</w:t>
      </w:r>
      <w:r>
        <w:rPr>
          <w:rFonts w:hint="eastAsia" w:eastAsia="等线" w:cs="Times New Roman"/>
          <w:b/>
          <w:bCs/>
          <w:kern w:val="2"/>
          <w:sz w:val="32"/>
          <w:szCs w:val="32"/>
        </w:rPr>
        <w:t xml:space="preserve">he </w:t>
      </w:r>
      <w:r>
        <w:rPr>
          <w:rFonts w:hint="eastAsia" w:eastAsia="等线" w:cs="Times New Roman"/>
          <w:b/>
          <w:bCs/>
          <w:kern w:val="2"/>
          <w:sz w:val="32"/>
          <w:szCs w:val="32"/>
          <w:lang w:val="en-US" w:eastAsia="zh-CN"/>
        </w:rPr>
        <w:t>A</w:t>
      </w:r>
      <w:r>
        <w:rPr>
          <w:rFonts w:hint="eastAsia" w:eastAsia="等线" w:cs="Times New Roman"/>
          <w:b/>
          <w:bCs/>
          <w:kern w:val="2"/>
          <w:sz w:val="32"/>
          <w:szCs w:val="32"/>
        </w:rPr>
        <w:t>rt</w:t>
      </w:r>
    </w:p>
    <w:p>
      <w:pPr>
        <w:ind w:firstLine="420" w:firstLineChars="0"/>
        <w:rPr>
          <w:rFonts w:ascii="Times New Roman" w:hAnsi="Times New Roman" w:eastAsia="等线" w:cs="Times New Roman"/>
          <w:kern w:val="2"/>
          <w:sz w:val="24"/>
        </w:rPr>
      </w:pPr>
      <w:r>
        <w:rPr>
          <w:rFonts w:ascii="Times New Roman" w:hAnsi="Times New Roman" w:eastAsia="等线" w:cs="Times New Roman"/>
          <w:kern w:val="2"/>
          <w:sz w:val="24"/>
        </w:rPr>
        <w:t>Parham Aarabi a,*, Belur V. Dasarathy b a Electrical and Computer Engineering, University of Toronto, 10 Kings College Road, Toronto, ON, Canada M5S3G4 b Huntsville, AL, USA Received 3 December 2003; received in revised form 3 February 2004; accepted 3 February 2004</w:t>
      </w:r>
    </w:p>
    <w:p>
      <w:pPr>
        <w:ind w:firstLine="420" w:firstLineChars="0"/>
        <w:rPr>
          <w:rFonts w:hint="eastAsia" w:ascii="宋体" w:hAnsi="宋体" w:eastAsia="宋体" w:cs="宋体"/>
          <w:sz w:val="24"/>
          <w:szCs w:val="24"/>
        </w:rPr>
      </w:pPr>
    </w:p>
    <w:p>
      <w:pPr>
        <w:widowControl w:val="0"/>
        <w:adjustRightInd/>
        <w:snapToGrid/>
        <w:jc w:val="center"/>
        <w:rPr>
          <w:rFonts w:hint="eastAsia" w:eastAsia="等线" w:cs="Times New Roman"/>
          <w:b/>
          <w:bCs/>
          <w:kern w:val="2"/>
          <w:sz w:val="32"/>
          <w:szCs w:val="32"/>
          <w:lang w:val="en-US" w:eastAsia="zh-CN"/>
        </w:rPr>
      </w:pPr>
      <w:r>
        <w:rPr>
          <w:rFonts w:hint="eastAsia" w:eastAsia="等线" w:cs="Times New Roman"/>
          <w:b/>
          <w:bCs/>
          <w:kern w:val="2"/>
          <w:sz w:val="32"/>
          <w:szCs w:val="32"/>
          <w:lang w:val="en-US" w:eastAsia="zh-CN"/>
        </w:rPr>
        <w:t>Abstract</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This article offers an overview of the state of the art in robust speech processing and delineates the role of information fusion in furthering its objectives. In addition, it also serves the function of the traditional guest editorial of a special issue in terms of presenting a brief introduction to its contents.</w:t>
      </w:r>
    </w:p>
    <w:p>
      <w:pPr>
        <w:widowControl w:val="0"/>
        <w:adjustRightInd/>
        <w:snapToGrid/>
        <w:spacing w:line="360" w:lineRule="auto"/>
        <w:ind w:firstLine="480" w:firstLineChars="200"/>
        <w:rPr>
          <w:rFonts w:ascii="Times New Roman" w:hAnsi="Times New Roman" w:eastAsia="等线" w:cs="Times New Roman"/>
          <w:kern w:val="2"/>
          <w:sz w:val="24"/>
        </w:rPr>
      </w:pPr>
      <w:r>
        <w:rPr>
          <w:rFonts w:hint="eastAsia" w:ascii="Times New Roman" w:hAnsi="Times New Roman" w:eastAsia="等线" w:cs="Times New Roman"/>
          <w:kern w:val="2"/>
          <w:sz w:val="24"/>
          <w:lang w:val="en-US" w:eastAsia="zh-CN"/>
        </w:rPr>
        <w:t>@</w:t>
      </w:r>
      <w:r>
        <w:rPr>
          <w:rFonts w:ascii="Times New Roman" w:hAnsi="Times New Roman" w:eastAsia="等线" w:cs="Times New Roman"/>
          <w:kern w:val="2"/>
          <w:sz w:val="24"/>
        </w:rPr>
        <w:t>2004 Elsevier B.V. All rights reserved.</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Keywords: Robust speech processing; Multisensor information fusion; Speech recognition</w:t>
      </w:r>
    </w:p>
    <w:p>
      <w:pPr>
        <w:widowControl w:val="0"/>
        <w:adjustRightInd/>
        <w:snapToGrid/>
        <w:spacing w:line="360" w:lineRule="auto"/>
        <w:rPr>
          <w:rFonts w:ascii="Times New Roman" w:hAnsi="Times New Roman" w:eastAsia="等线" w:cs="Times New Roman"/>
          <w:kern w:val="2"/>
          <w:sz w:val="24"/>
        </w:rPr>
      </w:pPr>
    </w:p>
    <w:p>
      <w:pPr>
        <w:widowControl w:val="0"/>
        <w:adjustRightInd/>
        <w:snapToGrid/>
        <w:spacing w:line="360" w:lineRule="auto"/>
        <w:jc w:val="both"/>
        <w:rPr>
          <w:rFonts w:hint="eastAsia" w:ascii="Times New Roman" w:hAnsi="Times New Roman" w:eastAsia="等线" w:cs="Times New Roman"/>
          <w:b/>
          <w:bCs/>
          <w:kern w:val="2"/>
          <w:sz w:val="32"/>
          <w:szCs w:val="32"/>
        </w:rPr>
      </w:pPr>
      <w:r>
        <w:rPr>
          <w:rFonts w:hint="eastAsia" w:ascii="Times New Roman" w:hAnsi="Times New Roman" w:eastAsia="等线" w:cs="Times New Roman"/>
          <w:b/>
          <w:bCs/>
          <w:kern w:val="2"/>
          <w:sz w:val="32"/>
          <w:szCs w:val="32"/>
        </w:rPr>
        <w:t>1. Introduction</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For decades, extensive research has been conducted on enabling computers to process (i.e. localize, enhance, and/or recognize) speech [1–4,16–20,33]. During this time, numerous advancements in automatic speech recognition and processing have been made, resulting in various commercial speech recognition systems. These state-of-the-art speech recognition systems often have a high recognition accuracy rate obtained through extensive training and computations. The high accuracy rate, however, substantially decreases in the presence of noise, such as secondary conversations. As a consequence, robust speech recognition in noisy environments continues to be a popular research topic as a yet unresolved challenge [16,18,20,21]. Recent advancements in single-microphone speech recognition (including probabilistic speech enhancements and noise modeling techniques such as [16,21]) have gone a long way in addressing some of the robustness issues with current speech recognition systems. There is, however, a limit as</w:t>
      </w:r>
      <w:r>
        <w:rPr>
          <w:rFonts w:hint="eastAsia" w:ascii="Times New Roman" w:hAnsi="Times New Roman" w:eastAsia="等线" w:cs="Times New Roman"/>
          <w:kern w:val="2"/>
          <w:sz w:val="24"/>
          <w:lang w:val="en-US" w:eastAsia="zh-CN"/>
        </w:rPr>
        <w:t xml:space="preserve"> </w:t>
      </w:r>
      <w:r>
        <w:rPr>
          <w:rFonts w:ascii="Times New Roman" w:hAnsi="Times New Roman" w:eastAsia="等线" w:cs="Times New Roman"/>
          <w:kern w:val="2"/>
          <w:sz w:val="24"/>
        </w:rPr>
        <w:t>to what can be achieved with a single microphone. Systems that employ multiple sensors (including cameras and microphones) have a potential for greater robustness and higher recognition accuracy rates. The fusion of multiple sensors or multiple information sources for robust speech processing is the focus of this special issue.</w:t>
      </w:r>
    </w:p>
    <w:p>
      <w:pPr>
        <w:widowControl w:val="0"/>
        <w:adjustRightInd/>
        <w:snapToGrid/>
        <w:spacing w:line="360" w:lineRule="auto"/>
        <w:ind w:firstLine="480" w:firstLineChars="200"/>
        <w:rPr>
          <w:rFonts w:ascii="Times New Roman" w:hAnsi="Times New Roman" w:eastAsia="等线" w:cs="Times New Roman"/>
          <w:kern w:val="2"/>
          <w:sz w:val="24"/>
        </w:rPr>
      </w:pPr>
    </w:p>
    <w:p>
      <w:pPr>
        <w:widowControl w:val="0"/>
        <w:adjustRightInd/>
        <w:snapToGrid/>
        <w:spacing w:line="360" w:lineRule="auto"/>
        <w:jc w:val="both"/>
        <w:rPr>
          <w:rFonts w:hint="eastAsia" w:ascii="Times New Roman" w:hAnsi="Times New Roman" w:eastAsia="等线" w:cs="Times New Roman"/>
          <w:b/>
          <w:bCs/>
          <w:kern w:val="2"/>
          <w:sz w:val="32"/>
          <w:szCs w:val="32"/>
        </w:rPr>
      </w:pPr>
      <w:r>
        <w:rPr>
          <w:rFonts w:hint="eastAsia" w:ascii="Times New Roman" w:hAnsi="Times New Roman" w:eastAsia="等线" w:cs="Times New Roman"/>
          <w:b/>
          <w:bCs/>
          <w:kern w:val="2"/>
          <w:sz w:val="32"/>
          <w:szCs w:val="32"/>
        </w:rPr>
        <w:t>2. Literature review</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The application of information fusion methodologies for speech processing applications has been explored in the past [4,6,8]. For example, in [4], an audio-visual vowel recognition system was explored and analyzed using an elucidative fusion paradigm. This work not only illustrated the benefits of the fused multi-modal system, but also illustrated the relative influence of the individual modalities on the fused result. For example, at a signal-to-noise ratio of )24 dB, the visual modality had a much larger relative influence over the acoustic modality for the correct decisions than it did when there was no noise present. This clearly illustrates the benefits of information fusion: in different situations, some information sources may be unreliable, and as long as a proper method for the fusion of these sources exists, the relative influence of the unreliable sources will be</w:t>
      </w:r>
      <w:r>
        <w:rPr>
          <w:rFonts w:hint="eastAsia" w:ascii="Times New Roman" w:hAnsi="Times New Roman" w:eastAsia="等线" w:cs="Times New Roman"/>
          <w:kern w:val="2"/>
          <w:sz w:val="24"/>
          <w:lang w:val="en-US" w:eastAsia="zh-CN"/>
        </w:rPr>
        <w:t xml:space="preserve"> </w:t>
      </w:r>
      <w:r>
        <w:rPr>
          <w:rFonts w:ascii="Times New Roman" w:hAnsi="Times New Roman" w:eastAsia="等线" w:cs="Times New Roman"/>
          <w:kern w:val="2"/>
          <w:sz w:val="24"/>
        </w:rPr>
        <w:t xml:space="preserve">smaller than those of the more reliable sources. Similar work in audio-visual supports this claim [4–8,23,34–39]. </w:t>
      </w:r>
      <w:r>
        <w:rPr>
          <w:rFonts w:hint="eastAsia" w:ascii="Times New Roman" w:hAnsi="Times New Roman" w:eastAsia="等线" w:cs="Times New Roman"/>
          <w:kern w:val="2"/>
          <w:sz w:val="24"/>
          <w:lang w:val="en-US" w:eastAsia="zh-CN"/>
        </w:rPr>
        <w:tab/>
      </w:r>
      <w:r>
        <w:rPr>
          <w:rFonts w:ascii="Times New Roman" w:hAnsi="Times New Roman" w:eastAsia="等线" w:cs="Times New Roman"/>
          <w:kern w:val="2"/>
          <w:sz w:val="24"/>
        </w:rPr>
        <w:t xml:space="preserve">Audio-visual information fusion has for many years been an area of extensive research. In [25], a hybrid audio-visual feature fusion and audio-visual decision fusion methodology is employed for robust speech recognition. In [26], a coupled hidden Markov model (which is a special case of Dynamic Belief Networks) is employed for audio-visual information fusion for speech recognition. In [27], a weighted decision fusion approach is employed for audio-visual speech recognition. A variety of other audio-visual speech recognition systems, which fuse the signal of a microphone with the images recorded by a camera, have also been proposed [28–32]. In all of these systems, the fused audio-visual system results in a substantial reduction in the word-error-rate as compared to either the visual or the acoustic modality by itself. </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 xml:space="preserve">In spite of all of this research, fusing the information obtained by multiple sensors, some of which could be of different modalities, is still an open-ended and by its very nature a vaguely defined problem [2,8,22]. First, there is \the question as to exactly what type of sensors should be used. Combining cameras and microphones, for example, can result in greater robustness since cameras are unaffected by acoustic noise and microphones are unaffected by events (such as objects, obstacles, lighting, etc.) that affect cameras. However, fusing different modalities is often more difficult and complex, which can lead to greater computational requirements. Nevertheless, even with the existence of this complexity-effectiveness trade-off, numerous systems have attempted to fuse multi-modal information for a variety of applications. Examples include audio-visual speech recognition systems employing a single camera and a microphone, resulting in a higher speech recognition accuracy rate, and a greater robustness to noise [5–15]. Other applications include audio-visual sound localization [2,3], where a speaker is localized visually using multiple cameras and acoustically using multiple microphones. As expected, these systems illustrated improved performance over the audio-only or the video-only localization system. The next issue that arises is the point at which the information is fused. For example, the signal values that are obtained by a set of microphones could be integrated at the signal level (using techniques such as beamforming), or, they could be integrated after speech recognition is performed on each channel. In fact, this integration or fusion can occur anywhere in the speech recognition or localization process. Most of the prior work in this area has focused on data fusion prior to the recognition process (i.e. the signals are integrated to result in a cleaner signal which is then used for recognition). Such a pre-recognition fusion has the advantage of computational simplicity, although its optimality is not very clear. </w:t>
      </w:r>
      <w:r>
        <w:rPr>
          <w:rFonts w:hint="eastAsia" w:ascii="Times New Roman" w:hAnsi="Times New Roman" w:eastAsia="等线" w:cs="Times New Roman"/>
          <w:kern w:val="2"/>
          <w:sz w:val="24"/>
          <w:lang w:val="en-US" w:eastAsia="zh-CN"/>
        </w:rPr>
        <w:tab/>
      </w:r>
      <w:r>
        <w:rPr>
          <w:rFonts w:ascii="Times New Roman" w:hAnsi="Times New Roman" w:eastAsia="等线" w:cs="Times New Roman"/>
          <w:kern w:val="2"/>
          <w:sz w:val="24"/>
        </w:rPr>
        <w:t>Pre-recognition data fusion can be effective when an array of microphones is used. When cameras and</w:t>
      </w:r>
      <w:r>
        <w:rPr>
          <w:rFonts w:hint="eastAsia" w:ascii="Times New Roman" w:hAnsi="Times New Roman" w:eastAsia="等线" w:cs="Times New Roman"/>
          <w:kern w:val="2"/>
          <w:sz w:val="24"/>
          <w:lang w:val="en-US" w:eastAsia="zh-CN"/>
        </w:rPr>
        <w:t xml:space="preserve"> </w:t>
      </w:r>
      <w:r>
        <w:rPr>
          <w:rFonts w:ascii="Times New Roman" w:hAnsi="Times New Roman" w:eastAsia="等线" w:cs="Times New Roman"/>
          <w:kern w:val="2"/>
          <w:sz w:val="24"/>
        </w:rPr>
        <w:t>microphones are used jointly, it is far more difficult to combine their data at the signal level. Any such fusion would have to involve a projection of the visual results into the space of acoustic results, or vice versa. Clearly, this projection can be a very complex and computationally demanding task. Nevertheless, there have been attempts at early-stage audio-visual information fusion [1,11,12] as well as late-stage audio-visual information fusion [14,15]. These examples explore the relative tradeoff between increased complexity and increased speech recognition accuracy.</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 xml:space="preserve"> So, the questions at hand are (1) what do we fuse, (2) when (i.e. at what stage of the recognition process) do we perform this fusion, and (3) how do we actually perform the fusion. These are three inter-related questions whose final answers may be years away. Nevertheless, the six papers in this special issue provide some unique and innovative solutions to these questions.</w:t>
      </w:r>
    </w:p>
    <w:p>
      <w:pPr>
        <w:widowControl w:val="0"/>
        <w:adjustRightInd/>
        <w:snapToGrid/>
        <w:spacing w:line="360" w:lineRule="auto"/>
        <w:ind w:firstLine="480" w:firstLineChars="200"/>
        <w:rPr>
          <w:rFonts w:ascii="Times New Roman" w:hAnsi="Times New Roman" w:eastAsia="等线" w:cs="Times New Roman"/>
          <w:kern w:val="2"/>
          <w:sz w:val="24"/>
        </w:rPr>
      </w:pPr>
    </w:p>
    <w:p>
      <w:pPr>
        <w:widowControl w:val="0"/>
        <w:adjustRightInd/>
        <w:snapToGrid/>
        <w:spacing w:line="360" w:lineRule="auto"/>
        <w:jc w:val="both"/>
        <w:rPr>
          <w:rFonts w:hint="eastAsia" w:ascii="Times New Roman" w:hAnsi="Times New Roman" w:eastAsia="等线" w:cs="Times New Roman"/>
          <w:b/>
          <w:bCs/>
          <w:kern w:val="2"/>
          <w:sz w:val="32"/>
          <w:szCs w:val="32"/>
        </w:rPr>
      </w:pPr>
      <w:r>
        <w:rPr>
          <w:rFonts w:hint="eastAsia" w:ascii="Times New Roman" w:hAnsi="Times New Roman" w:eastAsia="等线" w:cs="Times New Roman"/>
          <w:b/>
          <w:bCs/>
          <w:kern w:val="2"/>
          <w:sz w:val="32"/>
          <w:szCs w:val="32"/>
          <w:lang w:val="en-US" w:eastAsia="zh-CN"/>
        </w:rPr>
        <w:t>3.</w:t>
      </w:r>
      <w:r>
        <w:rPr>
          <w:rFonts w:hint="eastAsia" w:ascii="Times New Roman" w:hAnsi="Times New Roman" w:eastAsia="等线" w:cs="Times New Roman"/>
          <w:b/>
          <w:bCs/>
          <w:kern w:val="2"/>
          <w:sz w:val="32"/>
          <w:szCs w:val="32"/>
        </w:rPr>
        <w:t>Special issue overview</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 xml:space="preserve">The first paper, which introduces asynchronous hidden Markov models (HMMs) for audio-visual speech recognition, proposes an asynchronous HMM structure, which is jointly applied to acoustic and visual data obtained from a microphone and camera, respectively. It is shown that the proposed fusion model outperforms the standard HMM architecture for either audio-visual speech recognition or for acoustic-only recognition, especially at lower signal-to-noise ratios (SNRs). </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 xml:space="preserve">The second paper also considers the audio-visual information fusion problem by performing decision fusion for continuous audio-visual digit recognition. Their approach involves a post-recognition fusion (decision fusion) of the recognition results obtained from the visual data and the results obtained from the acoustic data. It is shown that at very low SNRs (15 dB), their system performs similar to the audio-only system and far better than the visual-only system. In the mid-SNR range (0–15 dB), their system outperforms both the audio-only and the video-only systems. </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The third paper in this special issue attempts to fuse two microphones and two cameras at the signal level for speech enhancement. Here, the visual data that are related to speech (i.e. the lip movements) are initially translated into two corresponding acoustic signals. These visually derived or virtual acoustic signals are then used as a basis for speech separation using the signals obtained from the two microphones</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The fourth paper deals with the very interesting topic of quantizing the worth of a sensor in a multi-sensor setting. In a setting were multiple sensors such as microphones are present, the utilization of all sensors</w:t>
      </w:r>
      <w:r>
        <w:rPr>
          <w:rFonts w:hint="eastAsia" w:ascii="Times New Roman" w:hAnsi="Times New Roman" w:eastAsia="等线" w:cs="Times New Roman"/>
          <w:kern w:val="2"/>
          <w:sz w:val="24"/>
          <w:lang w:val="en-US" w:eastAsia="zh-CN"/>
        </w:rPr>
        <w:t xml:space="preserve"> </w:t>
      </w:r>
      <w:r>
        <w:rPr>
          <w:rFonts w:ascii="Times New Roman" w:hAnsi="Times New Roman" w:eastAsia="等线" w:cs="Times New Roman"/>
          <w:kern w:val="2"/>
          <w:sz w:val="24"/>
        </w:rPr>
        <w:t xml:space="preserve">for speech processing applications may not be needed. However, in order to determine what sensors should be utilized, the amount of unique information provided by that sensor must be measured. This study proposes an information theoretic measure for exactly this purpose. </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 xml:space="preserve">The fifth paper in this special issue employs an array of 24 microphones for the control and navigation of a robotic tour-guide. Here, the data collected from the 24 microphones are processed in order to estimate the location of the speech source, which is assumed to be the robot. This multi-sensor acoustic localization is used to correct the position of the robot and to steer it towards its next destination. It is interesting to compare this fifth paper with the system proposed by Enzo et al. [24]. Unlike the technique of [24], where a microphone array onboard the robot was used for human operator localization and for improved human–robot interactions, this study utilizes a fixed array placed in the environment. It is interesting to note that the proposed acoustic robot localization systems are in fact complementary, making the fusion of the two an interesting and possibly fruitful direction of future work. </w:t>
      </w:r>
    </w:p>
    <w:p>
      <w:pPr>
        <w:widowControl w:val="0"/>
        <w:adjustRightInd/>
        <w:snapToGrid/>
        <w:spacing w:line="360" w:lineRule="auto"/>
        <w:ind w:firstLine="480" w:firstLineChars="200"/>
        <w:rPr>
          <w:rFonts w:ascii="Times New Roman" w:hAnsi="Times New Roman" w:eastAsia="等线" w:cs="Times New Roman"/>
          <w:kern w:val="2"/>
          <w:sz w:val="24"/>
        </w:rPr>
      </w:pPr>
      <w:r>
        <w:rPr>
          <w:rFonts w:ascii="Times New Roman" w:hAnsi="Times New Roman" w:eastAsia="等线" w:cs="Times New Roman"/>
          <w:kern w:val="2"/>
          <w:sz w:val="24"/>
        </w:rPr>
        <w:t>The sixth paper, which focuses on feature fusion for robust speech recognition, proposes a novel method of improving speech recognition accuracy rates. Instead of relying on multiple microphones or audio-visual information fusion, they rely upon two information sources consisting of the acoustic features (the Mel-frequency cepstral coefficients) and the articulatory features.</w:t>
      </w:r>
    </w:p>
    <w:p>
      <w:pPr>
        <w:widowControl w:val="0"/>
        <w:adjustRightInd/>
        <w:snapToGrid/>
        <w:spacing w:line="360" w:lineRule="auto"/>
        <w:jc w:val="both"/>
        <w:rPr>
          <w:rFonts w:hint="eastAsia" w:ascii="Times New Roman" w:hAnsi="Times New Roman" w:eastAsia="等线" w:cs="Times New Roman"/>
          <w:b/>
          <w:bCs/>
          <w:kern w:val="2"/>
          <w:sz w:val="32"/>
          <w:szCs w:val="32"/>
        </w:rPr>
      </w:pPr>
      <w:r>
        <w:rPr>
          <w:rFonts w:hint="eastAsia" w:ascii="Times New Roman" w:hAnsi="Times New Roman" w:eastAsia="等线" w:cs="Times New Roman"/>
          <w:b/>
          <w:bCs/>
          <w:kern w:val="2"/>
          <w:sz w:val="32"/>
          <w:szCs w:val="32"/>
        </w:rPr>
        <w:t>4. Concluding comments</w:t>
      </w:r>
    </w:p>
    <w:p>
      <w:pPr>
        <w:widowControl w:val="0"/>
        <w:adjustRightInd/>
        <w:snapToGrid/>
        <w:spacing w:line="360" w:lineRule="auto"/>
        <w:ind w:firstLine="480" w:firstLineChars="200"/>
        <w:rPr>
          <w:rFonts w:hint="default" w:eastAsia="黑体" w:cs="Times New Roman"/>
          <w:kern w:val="44"/>
          <w:sz w:val="30"/>
          <w:szCs w:val="30"/>
          <w:lang w:val="en-US" w:eastAsia="zh-CN"/>
        </w:rPr>
      </w:pPr>
      <w:r>
        <w:rPr>
          <w:rFonts w:ascii="Times New Roman" w:hAnsi="Times New Roman" w:eastAsia="等线" w:cs="Times New Roman"/>
          <w:kern w:val="2"/>
          <w:sz w:val="24"/>
        </w:rPr>
        <w:t>The ultimate goal of realizing a robust and accurate speech recognition system requires extensive research into computationally efficient methods to localize, enhance, and recognize speech. Just as we humans use our two ears and two eyes for speech localization and recognition, artificial speech recognition systems will also require multi-modal and multi-sensor information fusion in order to achieve accurate results in practical situations. As such, the realization of such systems requires extensive research on fusing the information obtained from multiple microphones and cameras, as well as other sensors/sources. The six papers in this special issue provide some rather unique and positive steps towards this ultimate goal; an ultimate goal which may one day enable robust speech recognition to be used in cars, appliances, tablet computers, portable computers, personal digital assistants, and for the disabled.</w:t>
      </w:r>
    </w:p>
    <w:p>
      <w:pPr>
        <w:keepNext/>
        <w:keepLines/>
        <w:widowControl w:val="0"/>
        <w:spacing w:before="340" w:after="330"/>
        <w:jc w:val="left"/>
        <w:outlineLvl w:val="0"/>
        <w:rPr>
          <w:rFonts w:hint="eastAsia" w:eastAsia="黑体" w:cs="Times New Roman"/>
          <w:kern w:val="44"/>
          <w:sz w:val="30"/>
          <w:szCs w:val="30"/>
          <w:lang w:val="en-US" w:eastAsia="zh-CN"/>
        </w:rPr>
      </w:pPr>
      <w:bookmarkStart w:id="375" w:name="_Toc9838"/>
      <w:r>
        <w:rPr>
          <w:rFonts w:hint="eastAsia" w:eastAsia="黑体" w:cs="Times New Roman"/>
          <w:kern w:val="44"/>
          <w:sz w:val="30"/>
          <w:szCs w:val="30"/>
          <w:lang w:val="en-US" w:eastAsia="zh-CN"/>
        </w:rPr>
        <w:t>二</w:t>
      </w:r>
      <w:r>
        <w:rPr>
          <w:rFonts w:eastAsia="黑体" w:cs="Times New Roman"/>
          <w:kern w:val="44"/>
          <w:sz w:val="30"/>
          <w:szCs w:val="30"/>
        </w:rPr>
        <w:t>、</w:t>
      </w:r>
      <w:r>
        <w:rPr>
          <w:rFonts w:hint="eastAsia" w:eastAsia="黑体" w:cs="Times New Roman"/>
          <w:kern w:val="44"/>
          <w:sz w:val="30"/>
          <w:szCs w:val="30"/>
          <w:lang w:val="en-US" w:eastAsia="zh-CN"/>
        </w:rPr>
        <w:t>英文翻译</w:t>
      </w:r>
      <w:bookmarkEnd w:id="375"/>
    </w:p>
    <w:p>
      <w:pPr>
        <w:widowControl w:val="0"/>
        <w:adjustRightInd/>
        <w:snapToGrid/>
        <w:spacing w:line="360" w:lineRule="auto"/>
        <w:ind w:firstLine="602" w:firstLineChars="200"/>
        <w:jc w:val="center"/>
        <w:rPr>
          <w:rFonts w:hint="eastAsia" w:ascii="宋体" w:hAnsi="宋体" w:eastAsia="宋体" w:cs="Times New Roman"/>
          <w:b/>
          <w:bCs/>
          <w:kern w:val="2"/>
          <w:sz w:val="30"/>
          <w:szCs w:val="30"/>
        </w:rPr>
      </w:pPr>
      <w:r>
        <w:rPr>
          <w:rFonts w:hint="eastAsia" w:ascii="宋体" w:hAnsi="宋体" w:eastAsia="宋体" w:cs="Times New Roman"/>
          <w:b/>
          <w:bCs/>
          <w:kern w:val="2"/>
          <w:sz w:val="30"/>
          <w:szCs w:val="30"/>
        </w:rPr>
        <w:t>基于多传感器多源的鲁棒语音处理信息融合——最新技术概述</w:t>
      </w:r>
    </w:p>
    <w:p>
      <w:pPr>
        <w:ind w:firstLine="420" w:firstLineChars="0"/>
        <w:jc w:val="center"/>
        <w:rPr>
          <w:rFonts w:hint="eastAsia" w:ascii="宋体" w:hAnsi="宋体" w:eastAsia="宋体" w:cs="宋体"/>
          <w:sz w:val="24"/>
          <w:szCs w:val="24"/>
        </w:rPr>
      </w:pPr>
      <w:r>
        <w:rPr>
          <w:rFonts w:hint="eastAsia" w:ascii="宋体" w:hAnsi="宋体" w:eastAsia="宋体" w:cs="宋体"/>
          <w:sz w:val="24"/>
          <w:szCs w:val="24"/>
        </w:rPr>
        <w:t>Parham Aarabi a，*，Belur V。</w:t>
      </w:r>
    </w:p>
    <w:p>
      <w:pPr>
        <w:ind w:firstLine="420" w:firstLineChars="0"/>
        <w:jc w:val="center"/>
        <w:rPr>
          <w:rFonts w:hint="eastAsia" w:ascii="宋体" w:hAnsi="宋体" w:eastAsia="宋体" w:cs="宋体"/>
          <w:sz w:val="24"/>
          <w:szCs w:val="24"/>
        </w:rPr>
      </w:pPr>
      <w:r>
        <w:rPr>
          <w:rFonts w:hint="eastAsia" w:ascii="宋体" w:hAnsi="宋体" w:eastAsia="宋体" w:cs="宋体"/>
          <w:sz w:val="24"/>
          <w:szCs w:val="24"/>
        </w:rPr>
        <w:t>2003年12月3日，加拿大安大略省多伦多市国王学院路10号多伦多大学电气与计算机工程学士学位，</w:t>
      </w:r>
    </w:p>
    <w:p>
      <w:pPr>
        <w:ind w:firstLine="420" w:firstLineChars="0"/>
        <w:jc w:val="center"/>
        <w:rPr>
          <w:rFonts w:hint="eastAsia" w:ascii="宋体" w:hAnsi="宋体" w:eastAsia="宋体" w:cs="宋体"/>
          <w:sz w:val="24"/>
          <w:szCs w:val="24"/>
        </w:rPr>
      </w:pPr>
      <w:r>
        <w:rPr>
          <w:rFonts w:hint="eastAsia" w:ascii="宋体" w:hAnsi="宋体" w:eastAsia="宋体" w:cs="宋体"/>
          <w:sz w:val="24"/>
          <w:szCs w:val="24"/>
        </w:rPr>
        <w:t>地址：M5S3G4 b Huntsville，AL，USA；2004年2月3日收到订正表格；2004年2月3日接受</w:t>
      </w:r>
    </w:p>
    <w:p>
      <w:pPr>
        <w:ind w:firstLine="420" w:firstLineChars="0"/>
        <w:jc w:val="center"/>
        <w:rPr>
          <w:rFonts w:hint="eastAsia" w:ascii="宋体" w:hAnsi="宋体" w:eastAsia="宋体" w:cs="宋体"/>
          <w:sz w:val="24"/>
          <w:szCs w:val="24"/>
        </w:rPr>
      </w:pPr>
    </w:p>
    <w:p>
      <w:pPr>
        <w:widowControl w:val="0"/>
        <w:adjustRightInd/>
        <w:snapToGrid/>
        <w:spacing w:before="340" w:after="330" w:line="240" w:lineRule="auto"/>
        <w:jc w:val="center"/>
        <w:rPr>
          <w:rFonts w:hint="eastAsia" w:ascii="等线" w:hAnsi="等线" w:eastAsia="黑体" w:cs="Times New Roman"/>
          <w:kern w:val="2"/>
          <w:sz w:val="32"/>
          <w:szCs w:val="22"/>
          <w:lang w:val="en-US" w:eastAsia="zh-CN"/>
        </w:rPr>
      </w:pPr>
      <w:r>
        <w:rPr>
          <w:rFonts w:hint="eastAsia" w:ascii="等线" w:hAnsi="等线" w:eastAsia="黑体" w:cs="Times New Roman"/>
          <w:kern w:val="2"/>
          <w:sz w:val="32"/>
          <w:szCs w:val="22"/>
          <w:lang w:val="en-US" w:eastAsia="zh-CN"/>
        </w:rPr>
        <w:t>摘要</w:t>
      </w:r>
    </w:p>
    <w:p>
      <w:pPr>
        <w:widowControl w:val="0"/>
        <w:adjustRightInd/>
        <w:snapToGrid/>
        <w:spacing w:line="360" w:lineRule="auto"/>
        <w:ind w:firstLine="480" w:firstLineChars="200"/>
        <w:rPr>
          <w:rFonts w:hint="default" w:ascii="Times New Roman" w:hAnsi="Times New Roman" w:eastAsia="宋体" w:cs="Times New Roman"/>
          <w:kern w:val="2"/>
          <w:sz w:val="24"/>
          <w:lang w:val="en-US" w:eastAsia="zh-CN"/>
        </w:rPr>
      </w:pPr>
      <w:r>
        <w:rPr>
          <w:rFonts w:hint="default" w:ascii="Times New Roman" w:hAnsi="Times New Roman" w:eastAsia="宋体" w:cs="Times New Roman"/>
          <w:kern w:val="2"/>
          <w:sz w:val="24"/>
          <w:lang w:val="en-US" w:eastAsia="zh-CN"/>
        </w:rPr>
        <w:t>本文概述了鲁棒语音处理的最新进展，并描述了信息融合在进一步实现其目标中的作用。此外，它还具有传统特刊客座社论的功能，对特刊内容进行简要介绍。</w:t>
      </w:r>
    </w:p>
    <w:p>
      <w:pPr>
        <w:widowControl w:val="0"/>
        <w:adjustRightInd/>
        <w:snapToGrid/>
        <w:spacing w:line="360" w:lineRule="auto"/>
        <w:ind w:firstLine="480" w:firstLineChars="200"/>
        <w:rPr>
          <w:rFonts w:hint="default" w:ascii="Times New Roman" w:hAnsi="Times New Roman" w:eastAsia="宋体" w:cs="Times New Roman"/>
          <w:kern w:val="2"/>
          <w:sz w:val="24"/>
          <w:lang w:val="en-US" w:eastAsia="zh-CN"/>
        </w:rPr>
      </w:pPr>
      <w:r>
        <w:rPr>
          <w:rFonts w:hint="eastAsia" w:ascii="Times New Roman" w:hAnsi="Times New Roman" w:eastAsia="宋体" w:cs="Times New Roman"/>
          <w:kern w:val="2"/>
          <w:sz w:val="24"/>
          <w:lang w:val="en-US" w:eastAsia="zh-CN"/>
        </w:rPr>
        <w:t>@</w:t>
      </w:r>
      <w:r>
        <w:rPr>
          <w:rFonts w:hint="default" w:ascii="Times New Roman" w:hAnsi="Times New Roman" w:eastAsia="宋体" w:cs="Times New Roman"/>
          <w:kern w:val="2"/>
          <w:sz w:val="24"/>
          <w:lang w:val="en-US" w:eastAsia="zh-CN"/>
        </w:rPr>
        <w:t>2004爱思唯尔公司版权所有。</w:t>
      </w:r>
    </w:p>
    <w:p>
      <w:pPr>
        <w:widowControl w:val="0"/>
        <w:adjustRightInd/>
        <w:snapToGrid/>
        <w:spacing w:line="360" w:lineRule="auto"/>
        <w:ind w:firstLine="480" w:firstLineChars="200"/>
        <w:rPr>
          <w:rFonts w:hint="default" w:ascii="Times New Roman" w:hAnsi="Times New Roman" w:eastAsia="宋体" w:cs="Times New Roman"/>
          <w:kern w:val="2"/>
          <w:sz w:val="24"/>
          <w:lang w:val="en-US" w:eastAsia="zh-CN"/>
        </w:rPr>
      </w:pPr>
      <w:r>
        <w:rPr>
          <w:rFonts w:hint="default" w:ascii="Times New Roman" w:hAnsi="Times New Roman" w:eastAsia="宋体" w:cs="Times New Roman"/>
          <w:kern w:val="2"/>
          <w:sz w:val="24"/>
          <w:lang w:val="en-US" w:eastAsia="zh-CN"/>
        </w:rPr>
        <w:t>关键词：稳健语音处理；多传感器信息融合；语音识别</w:t>
      </w:r>
    </w:p>
    <w:p>
      <w:pPr>
        <w:widowControl w:val="0"/>
        <w:adjustRightInd/>
        <w:snapToGrid/>
        <w:spacing w:line="360" w:lineRule="auto"/>
        <w:ind w:firstLine="480" w:firstLineChars="200"/>
        <w:rPr>
          <w:rFonts w:hint="default" w:ascii="Times New Roman" w:hAnsi="Times New Roman" w:eastAsia="宋体" w:cs="Times New Roman"/>
          <w:kern w:val="2"/>
          <w:sz w:val="24"/>
          <w:lang w:val="en-US" w:eastAsia="zh-CN"/>
        </w:rPr>
      </w:pPr>
    </w:p>
    <w:p>
      <w:pPr>
        <w:widowControl w:val="0"/>
        <w:adjustRightInd/>
        <w:snapToGrid/>
        <w:spacing w:before="340" w:after="330" w:line="240" w:lineRule="auto"/>
        <w:jc w:val="both"/>
        <w:rPr>
          <w:rFonts w:hint="eastAsia" w:ascii="黑体" w:hAnsi="黑体" w:eastAsia="黑体" w:cs="Times New Roman"/>
          <w:kern w:val="2"/>
          <w:sz w:val="32"/>
          <w:szCs w:val="22"/>
          <w:lang w:val="en-US" w:eastAsia="zh-CN"/>
        </w:rPr>
      </w:pPr>
      <w:r>
        <w:rPr>
          <w:rFonts w:hint="eastAsia" w:ascii="黑体" w:hAnsi="黑体" w:eastAsia="黑体" w:cs="Times New Roman"/>
          <w:kern w:val="2"/>
          <w:sz w:val="32"/>
          <w:szCs w:val="22"/>
        </w:rPr>
        <w:t>1.</w:t>
      </w:r>
      <w:r>
        <w:rPr>
          <w:rFonts w:hint="eastAsia" w:ascii="黑体" w:hAnsi="黑体" w:eastAsia="黑体" w:cs="Times New Roman"/>
          <w:kern w:val="2"/>
          <w:sz w:val="32"/>
          <w:szCs w:val="22"/>
          <w:lang w:val="en-US" w:eastAsia="zh-CN"/>
        </w:rPr>
        <w:t>引言</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eastAsia="宋体" w:cs="Times New Roman"/>
          <w:kern w:val="2"/>
        </w:rPr>
        <w:t>几十年来，人们对使计算机能够处理（即定位、增强和/或识别）语音进行了广泛的研究[1–4,16–20,33]。在此期间，在自动语音识别和处理方面取得了许多进展，产生了各种商业语音识别系统。这些先进的语音识别系统通常通过大量的训练和计算获得较高的识别准确率。然而，高准确率在存在噪声（例如二次对话）的情况下显著降低。因</w:t>
      </w:r>
      <w:r>
        <w:rPr>
          <w:rFonts w:hint="eastAsia" w:ascii="Times New Roman" w:hAnsi="Times New Roman" w:eastAsia="宋体" w:cs="Times New Roman"/>
          <w:kern w:val="2"/>
          <w:sz w:val="24"/>
        </w:rPr>
        <w:t>此，噪声环境下的鲁棒语音识别一直是一个热门的研究课题，也是一个尚未解决的挑战[16,18,20,21]。单麦克风语音识别的最新进展（包括概率语音增强和噪声建模技术，如[16,21]）在解决当前语音识别系统的一些鲁棒性问题方面取得了很大进展。但是，使用一个麦克风可以实现的功能是有限的。采用多传感器（包括摄像机和麦克风）的系统具有更强的鲁棒性和更高的识别准确率。融合多个传感器或多个信息源进行鲁棒语音处理是本专题研究的重点。</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信息融合方法在语音处理中的应用已经在过去进行了探索[4,6,8]。例如，在文献[4]中，我们使用解释性融合范式探索和分析了一个视听元音识别系统。这项工作不仅说明了融合多模态系统的优点，而且还说明了各个模态对融合结果的相对影响。例如，当信噪比为24分贝时，视觉模态对声学模态的相对影响要大得多，以便做出正确的判断。这清楚地说明了信息融合的好处：在不同的情况下，某些信息源可能是不可靠的，只要存在一种适当的方法对这些信息源进行融合，不可靠的信息源的相对影响将小于那些更可靠的信息源。类似的视听作品支持这项权利要求[4-8,23,34-39]。</w:t>
      </w:r>
    </w:p>
    <w:p>
      <w:pPr>
        <w:widowControl w:val="0"/>
        <w:adjustRightInd/>
        <w:snapToGrid/>
        <w:spacing w:before="340" w:after="330" w:line="240" w:lineRule="auto"/>
        <w:jc w:val="both"/>
        <w:rPr>
          <w:rFonts w:hint="default" w:ascii="黑体" w:hAnsi="黑体" w:eastAsia="黑体" w:cs="Times New Roman"/>
          <w:kern w:val="2"/>
          <w:sz w:val="32"/>
          <w:szCs w:val="22"/>
          <w:lang w:val="en-US" w:eastAsia="zh-CN"/>
        </w:rPr>
      </w:pPr>
      <w:r>
        <w:rPr>
          <w:rFonts w:hint="eastAsia" w:ascii="黑体" w:hAnsi="黑体" w:eastAsia="黑体" w:cs="Times New Roman"/>
          <w:kern w:val="2"/>
          <w:sz w:val="32"/>
          <w:szCs w:val="22"/>
        </w:rPr>
        <w:t>2.</w:t>
      </w:r>
      <w:r>
        <w:rPr>
          <w:rFonts w:hint="eastAsia" w:ascii="黑体" w:hAnsi="黑体" w:eastAsia="黑体" w:cs="Times New Roman"/>
          <w:kern w:val="2"/>
          <w:sz w:val="32"/>
          <w:szCs w:val="22"/>
          <w:lang w:val="en-US" w:eastAsia="zh-CN"/>
        </w:rPr>
        <w:t>论文回顾</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多年来，视听信息融合一直是一个广泛研究的领域。在[25]中，采用了一种混合的视听特征融合和视听决策融合方法来实现鲁棒的语音识别。在[26]中，一个耦合的隐马尔可夫模型（这是动态信念网络的特例）被用于语音识别的视听信息融合。在[27]中，一种加权判决融合方法被用于视听语音识别。人们还提出了多种其他视听语音识别系统，将麦克风的信号与摄像机记录的图像融合在一起[28–32]。在所有这些系统中，与视觉或声学模态本身相比，融合的视听系统导致字错误率的显著降低。</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尽管进行了所有这些研究，但融合多个传感器获得的信息（其中一些传感器可能具有不同的模式）仍然是一个开放的问题，其本质是一个定义模糊的问题[2,8,22]。首先，有一个问题是究竟应该使用哪种类型的传感器。例如，将相机和麦克风结合起来可以产生更大的鲁棒性，因为相机不受噪声的影响，而麦克风不受影响相机的事件（如物体、障碍物、照明等）的影响。然而，融合不同的模式往往更加困难和复杂，这可能导致更大的计算需求。然而，即使存在这种复杂性-有效性的权衡，许多系统都试图融合多模态信息以用于各种应用。示例包括采用单个摄像机和麦克风的视听语音识别系统，从而获得更高的语音识别准确率和更强的噪声鲁棒性[5–15]。其他应用包括视听声音定位[2,3]，其中使用多个摄像头和多个麦克风对扬声器进行视觉定位。正如预期的那样，这些系统说明了与仅音频或仅视频定位系统相比的改进的性能。出现的下一个问题是信息融合的点。例如，由一组麦克风获得的信号值可以在信号电平上被集成（使用诸如波束形成之类的技术），或者，它们可以在每个信道上执行语音识别之后被集成。事实上，这种集成或融合可以发生在语音识别或定位过程中的任何地方。该领域的大部分前期工作都集中在识别过程之前的数据融合上（即，将信号进行整合，得到更清晰的信号，然后用于识别）。这种预识别融合具有计算简单的优点，尽管其最优性不是很清楚。</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当使用麦克风阵列时，预识别数据融合是有效的。当相机和麦克风联合使用时，在信号水平上组合它们的数据要困难得多。任何这样的融合都必须涉及到视觉结果到声学结果空间的投影，反之亦然。显然，这个投影可能是一个非常复杂和计算要求很高的任务。然而，早期的视听信息融合[1,11,12]和后期的视听信息融合[14,15]都有尝试。这些例子探讨了复杂性增加和语音识别准确率提高之间的相对折衷。</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因此，我们手头的问题是（1）我们融合什么，（2）什么时候（即在识别过程的哪个阶段）我们进行融合，以及（3）我们实际如何进行融合。这是三个相互关联的问题，它们的最终答案可能还需要几年的时间。尽管如此，本期特刊的六篇论文为这些问题提供了一些独特而创新的解决方案。</w:t>
      </w:r>
    </w:p>
    <w:p>
      <w:pPr>
        <w:widowControl w:val="0"/>
        <w:adjustRightInd/>
        <w:snapToGrid/>
        <w:spacing w:before="340" w:after="330" w:line="240" w:lineRule="auto"/>
        <w:jc w:val="both"/>
        <w:rPr>
          <w:rFonts w:hint="eastAsia" w:ascii="黑体" w:hAnsi="黑体" w:eastAsia="黑体" w:cs="Times New Roman"/>
          <w:kern w:val="2"/>
          <w:sz w:val="32"/>
          <w:szCs w:val="22"/>
        </w:rPr>
      </w:pPr>
      <w:r>
        <w:rPr>
          <w:rFonts w:hint="eastAsia" w:ascii="黑体" w:hAnsi="黑体" w:eastAsia="黑体" w:cs="Times New Roman"/>
          <w:kern w:val="2"/>
          <w:sz w:val="32"/>
          <w:szCs w:val="22"/>
        </w:rPr>
        <w:t>3.特刊概述</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第一篇论文介绍了用于视听语音识别的异步隐马尔可夫模型（HMMs），提出了一种异步HMM结构，它分别应用于从麦克风和摄像机获取的声音和视觉数据。结果表明，该融合模型无论是对视听语音识别还是对纯声语音识别都优于标准的HMM结构，特别是在较低的信噪比下。</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第二篇论文还考虑了音视频信息融合问题，对连续音视频数字识别进行决策融合。他们的方法涉及从视觉数据获得的识别结果和从声学数据获得的结果的识别后融合（决策融合）。结果表明，在很低的信噪比（15db）下，它们的系统性能与纯音频系统相似，远优于纯视频系统。在中等信噪比范围（0–15 dB）内，他们的系统性能优于纯音频和纯视频系统。</w:t>
      </w:r>
    </w:p>
    <w:p>
      <w:pPr>
        <w:widowControl w:val="0"/>
        <w:adjustRightInd/>
        <w:snapToGrid/>
        <w:spacing w:line="360" w:lineRule="auto"/>
        <w:ind w:firstLine="480" w:firstLineChars="200"/>
        <w:rPr>
          <w:rFonts w:hint="eastAsia" w:ascii="Times New Roman" w:hAnsi="Times New Roman" w:eastAsia="宋体" w:cs="Times New Roman"/>
          <w:kern w:val="2"/>
          <w:sz w:val="24"/>
          <w:lang w:val="en-US" w:eastAsia="zh-CN"/>
        </w:rPr>
      </w:pPr>
      <w:r>
        <w:rPr>
          <w:rFonts w:hint="eastAsia" w:ascii="Times New Roman" w:hAnsi="Times New Roman" w:eastAsia="宋体" w:cs="Times New Roman"/>
          <w:kern w:val="2"/>
          <w:sz w:val="24"/>
        </w:rPr>
        <w:t>本文的第三篇论文试图将两个麦克风和两个摄像机融合在信号级，以实现语音增强。这里，与语音相关的视觉数据（即唇部运动）最初被转换为两个相应的声学信号。然后，这些视觉衍生或虚拟声学信号被用作使用从两个麦克风获得的信号进行语音分离的基础</w:t>
      </w:r>
      <w:r>
        <w:rPr>
          <w:rFonts w:hint="eastAsia" w:ascii="Times New Roman" w:hAnsi="Times New Roman" w:eastAsia="宋体" w:cs="Times New Roman"/>
          <w:kern w:val="2"/>
          <w:sz w:val="24"/>
          <w:lang w:val="en-US" w:eastAsia="zh-CN"/>
        </w:rPr>
        <w:t>.</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第四篇论文讨论了一个非常有趣的话题，即在多传感器环境中量化传感器的价值。如果存在多个传感器（如麦克风），则可能不需要将所有传感器用于语音处理应用。但是，为了确定应该使用哪些传感器，必须测量该传感器提供的唯一信息量。为此，本研究提出了一种信息论的方法。</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本期特刊的第五篇论文使用了24个麦克风阵列来控制和导航机器人导游。这里，对从24个麦克风收集的数据进行处理，以估计语音源的位置，假设语音源是机器人。这种多传感器的声学定位是用来纠正机器人的位置，并引导它走向下一个目的地。有趣的是，将第五篇论文与Enzo等人[24]提出的系统进行比较。与[24]中的技术不同，机器人上的麦克风阵列用于人-操作员定位和改进人-机器人交互，本研究使用放置在环境中的固定阵列。值得注意的是，所提出的声学机器人定位系统实际上是互补的，使得两者的融合成为未来工作中一个有趣且可能富有成效的方向。</w:t>
      </w:r>
    </w:p>
    <w:p>
      <w:pPr>
        <w:widowControl w:val="0"/>
        <w:adjustRightInd/>
        <w:snapToGrid/>
        <w:spacing w:line="360" w:lineRule="auto"/>
        <w:ind w:firstLine="480" w:firstLineChars="200"/>
        <w:rPr>
          <w:rFonts w:hint="eastAsia" w:ascii="Times New Roman" w:hAnsi="Times New Roman" w:eastAsia="宋体" w:cs="Times New Roman"/>
          <w:kern w:val="2"/>
          <w:sz w:val="24"/>
        </w:rPr>
      </w:pPr>
      <w:r>
        <w:rPr>
          <w:rFonts w:hint="eastAsia" w:ascii="Times New Roman" w:hAnsi="Times New Roman" w:eastAsia="宋体" w:cs="Times New Roman"/>
          <w:kern w:val="2"/>
          <w:sz w:val="24"/>
        </w:rPr>
        <w:t>第六篇论文针对鲁棒语音识别中的特征融合问题，提出了一种提高语音识别准确率的新方法。它们不依赖于多个麦克风或视听信息融合，而是依赖于由声学特征（Mel频率倒谱系数）和发音特征组成的两个信息源。</w:t>
      </w:r>
    </w:p>
    <w:p>
      <w:pPr>
        <w:widowControl w:val="0"/>
        <w:adjustRightInd/>
        <w:snapToGrid/>
        <w:spacing w:before="340" w:after="330" w:line="240" w:lineRule="auto"/>
        <w:jc w:val="both"/>
        <w:rPr>
          <w:rFonts w:hint="eastAsia" w:ascii="黑体" w:hAnsi="黑体" w:eastAsia="黑体" w:cs="Times New Roman"/>
          <w:kern w:val="2"/>
          <w:sz w:val="32"/>
          <w:szCs w:val="22"/>
          <w:lang w:val="en-US" w:eastAsia="zh-CN"/>
        </w:rPr>
      </w:pPr>
      <w:r>
        <w:rPr>
          <w:rFonts w:hint="eastAsia" w:ascii="黑体" w:hAnsi="黑体" w:eastAsia="黑体" w:cs="Times New Roman"/>
          <w:kern w:val="2"/>
          <w:sz w:val="32"/>
          <w:szCs w:val="22"/>
        </w:rPr>
        <w:t>4.</w:t>
      </w:r>
      <w:r>
        <w:rPr>
          <w:rFonts w:hint="eastAsia" w:ascii="黑体" w:hAnsi="黑体" w:eastAsia="黑体" w:cs="Times New Roman"/>
          <w:kern w:val="2"/>
          <w:sz w:val="32"/>
          <w:szCs w:val="22"/>
          <w:lang w:val="en-US" w:eastAsia="zh-CN"/>
        </w:rPr>
        <w:t>总结</w:t>
      </w:r>
    </w:p>
    <w:p>
      <w:pPr>
        <w:widowControl w:val="0"/>
        <w:adjustRightInd/>
        <w:snapToGrid/>
        <w:spacing w:line="360" w:lineRule="auto"/>
        <w:ind w:firstLine="480" w:firstLineChars="200"/>
        <w:rPr>
          <w:rFonts w:hint="default" w:eastAsia="黑体" w:cs="Times New Roman"/>
          <w:kern w:val="44"/>
          <w:sz w:val="30"/>
          <w:szCs w:val="30"/>
          <w:lang w:val="en-US" w:eastAsia="zh-CN"/>
        </w:rPr>
      </w:pPr>
      <w:r>
        <w:rPr>
          <w:rFonts w:hint="eastAsia" w:ascii="Times New Roman" w:hAnsi="Times New Roman" w:eastAsia="宋体" w:cs="Times New Roman"/>
          <w:kern w:val="2"/>
          <w:sz w:val="24"/>
        </w:rPr>
        <w:t>实现一个健壮而准确的语音识别系统的最终目标需要对定位、增强和识别语音的有效计算方法进行广泛的研究。就像我们人类用两只耳朵和两只眼睛进行语音定位和识别一样，人工语音识别系统也需要多模态和多传感器的信息融合，才能在实际情况下获得准确的结果。因此，实现这样的系统需要对融合从多个麦克风和照相机以及其他传感器/源获得的信息进行广泛的研究。本期特刊的六篇论文为实现这一最终目标提供了一些相当独特和积极的步骤；最终的目标是有一天使强大的语音识别能够应用于汽车、电器、平板电脑、便携式电脑、个人数字助理和残疾人。</w:t>
      </w:r>
    </w:p>
    <w:p>
      <w:pPr>
        <w:keepNext/>
        <w:keepLines/>
        <w:widowControl w:val="0"/>
        <w:spacing w:before="340" w:after="330"/>
        <w:jc w:val="left"/>
        <w:outlineLvl w:val="0"/>
        <w:rPr>
          <w:rFonts w:eastAsia="黑体" w:cs="Times New Roman"/>
          <w:kern w:val="44"/>
          <w:sz w:val="30"/>
          <w:szCs w:val="30"/>
        </w:rPr>
      </w:pPr>
      <w:bookmarkStart w:id="376" w:name="_Toc8021"/>
      <w:r>
        <w:rPr>
          <w:rFonts w:hint="eastAsia" w:eastAsia="黑体" w:cs="Times New Roman"/>
          <w:kern w:val="44"/>
          <w:sz w:val="30"/>
          <w:szCs w:val="30"/>
        </w:rPr>
        <w:t>三</w:t>
      </w:r>
      <w:r>
        <w:rPr>
          <w:rFonts w:eastAsia="黑体" w:cs="Times New Roman"/>
          <w:kern w:val="44"/>
          <w:sz w:val="30"/>
          <w:szCs w:val="30"/>
        </w:rPr>
        <w:t>、</w:t>
      </w:r>
      <w:r>
        <w:rPr>
          <w:rFonts w:hint="eastAsia" w:eastAsia="黑体" w:cs="Times New Roman"/>
          <w:kern w:val="44"/>
          <w:sz w:val="30"/>
          <w:szCs w:val="30"/>
        </w:rPr>
        <w:t>源程序</w:t>
      </w:r>
      <w:bookmarkEnd w:id="374"/>
      <w:bookmarkEnd w:id="376"/>
    </w:p>
    <w:p>
      <w:pPr>
        <w:rPr>
          <w:rFonts w:hint="eastAsia"/>
          <w:lang w:val="en-US" w:eastAsia="zh-CN"/>
        </w:rPr>
      </w:pPr>
      <w:r>
        <w:rPr>
          <w:rFonts w:hint="eastAsia"/>
          <w:lang w:val="en-US" w:eastAsia="zh-CN"/>
        </w:rPr>
        <w:t>感知层主要代码:</w:t>
      </w:r>
    </w:p>
    <w:p>
      <w:pPr>
        <w:rPr>
          <w:rFonts w:hint="default" w:ascii="Times New Roman" w:hAnsi="Times New Roman" w:eastAsia="宋体" w:cs="宋体"/>
          <w:kern w:val="0"/>
          <w:sz w:val="24"/>
          <w:szCs w:val="24"/>
          <w:lang w:val="en-US" w:eastAsia="zh-CN" w:bidi="ar-SA"/>
        </w:rPr>
        <w:sectPr>
          <w:headerReference r:id="rId34" w:type="default"/>
          <w:pgSz w:w="11906" w:h="16838"/>
          <w:pgMar w:top="1701" w:right="1418" w:bottom="1418" w:left="1418" w:header="907" w:footer="851" w:gutter="567"/>
          <w:cols w:space="720" w:num="1"/>
          <w:docGrid w:linePitch="403" w:charSpace="-819"/>
        </w:sectPr>
      </w:pP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int main(void)</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u8 key,fontok=0;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//延时函数初始化</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NVIC_PriorityGroupConfig(NVIC_PriorityGroup_2);//设置中断优先级分组为组2：2位抢占优先级，2位响应优先级</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uart_init(115200);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//串口初始化为115200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usmart_dev.init(72);</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//初始化USMART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LED_Init();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//初始化与LED连接的硬件接口</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KEY_Init();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//初始化按键</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//初始化LCD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W25QXX_Init();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//初始化W25Q128</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tp_dev.init();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//初始化触摸屏</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usart3_init(115200);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//初始化串口3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my_mem_init(SRAMIN);</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//初始化内部内存池</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exfuns_init();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//为fatfs相关变量申请内存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//延时函数初始化</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NVIC_PriorityGroupConfig(NVIC_PriorityGroup_2);//设置中断优先级分组为组2：2位抢占优先级，2位响应优先级</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uart_init(115200);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//串口初始化为115200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LED_Init();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//初始化与LED连接的硬件接口</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KEY_Init();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//初始化按键</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TPAD_Init(6);</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//初始化触摸按键</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//初始化LCD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W25QXX_Init();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//初始化W25Q128</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//初始化VS1053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my_mem_init(SRAMIN);</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//初始化内部内存池</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exfuns_init();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//为fatfs相关变量申请内存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f_mount(fs[0],"0:",1);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//挂载SD卡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f_mount(fs[1],"1:",1);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//挂载FLASH.</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POINT_COLOR=RED;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while(font_init())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//检查字库</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LCD_ShowString(30,50,200,16,16,"Font Error!");</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delay_ms(200);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LCD_Fill(30,50,240,66,WHITE);//清除显示</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//fileTest();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qiuqiuni("zxh", "12345678", "125.81.59.212", "12345");</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LED1=0;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printf("Ram Test:0X%04X\r\n",VS_Ram_Test());//打印RAM测试结果</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VS_Sine_Test();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LED1=1;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recoder_play();</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//VS1053的WAV录音有bug,这个plugin可以修正这个问题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const u16 wav_plugin[40]=/* Compressed plugin */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0x0007, 0x0001, 0x8010, 0x0006, 0x001c, 0x3e12, 0xb817, 0x3e14, /* 0 */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0xf812, 0x3e01, 0xb811, 0x0007, 0x9717, 0x0020, 0xffd2, 0x0030, /* 8 */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0x11d1, 0x3111, 0x8024, 0x3704, 0xc024, 0x3b81, 0x8024, 0x3101, /* 10 */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0x8024, 0x3b81, 0x8024, 0x3f04, 0xc024, 0x2808, 0x4800, 0x36f1, /* 18 */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0x9811, 0x0007, 0x0001, 0x8028, 0x0006, 0x0002, 0x2a00, 0x040e,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//激活PCM 录音模式</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//agc:0,自动增益.1024相当于1倍,512相当于0.5倍,最大值65535=64倍</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void recoder_enter_rec_mode(u16 agc)</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//如果是IMA ADPCM,采样率计算公式如下:</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//采样率=CLKI/256*d;</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//假设d=0,并2倍频,外部晶振为12.288M.那么Fc=(2*12288000)/256*6=16Khz</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//如果是线性PCM,采样率直接就写采样值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VS_WR_Cmd(SPI_BASS,0x0000);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VS_WR_Cmd(SPI_AICTRL0,8000);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//设置采样率,设置为8Khz</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VS_WR_Cmd(SPI_AICTRL1,agc);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//设置增益,0,自动增益.1024相当于1倍,512相当于0.5倍,最大值65535=64倍</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VS_WR_Cmd(SPI_AICTRL2,0);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//设置增益最大值,0,代表最大值65536=64X</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VS_WR_Cmd(SPI_AICTRL3,6);</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//左通道(MIC单声道输入)</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VS_WR_Cmd(SPI_CLOCKF,0X2000);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//设置VS10XX的时钟,MULT:2倍频;ADD:不允许;CLK:12.288Mhz</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VS_WR_Cmd(SPI_MODE,0x1804);</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//MIC,录音激活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delay_ms(5);</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//等待至少1.35ms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VS_Load_Patch((u16*)wav_plugin,40);//VS1053的WAV录音需要patch</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//初始化WAV头.</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void recoder_wav_init(__WaveHeader* wavhead) //初始化WAV头</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wavhead-&gt;riff.ChunkID=0X46464952;</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//"RIFF"</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wavhead-&gt;riff.ChunkSize=0;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//还未确定,最后需要计算</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wavhead-&gt;riff.Format=0X45564157;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wavhead-&gt;fmt.ChunkID=0X20746D66;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//"fmt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wavhead-&gt;fmt.ChunkSize=16;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//大小为16个字节</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wavhead-&gt;fmt.AudioFormat=0X01;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//0X01,表示PCM;0X01,表示IMA ADPCM</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wavhead-&gt;fmt.NumOfChannels=1;</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//单声道</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wavhead-&gt;fmt.SampleRate=8000;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//8Khz采样率 采样速率</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wavhead-&gt;fmt.ByteRate=wavhead-&gt;fmt.SampleRate*2;//16位,即2个字节</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wavhead-&gt;fmt.BlockAlign=2;</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//块大小,2个字节为一个块</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wavhead-&gt;fmt.BitsPerSample=16;</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//16位PCM</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wavhead-&gt;data.ChunkID=0X61746164;</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//"data"</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wavhead-&gt;data.ChunkSize=0;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//数据大小,还需要计算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//显示录音时长</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//x,y:地址</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//tsec:秒钟数.</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void recoder_show_time(u32 tsec)</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//显示录音时间</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LCD_ShowString(30,250,200,16,16,"TIME:");</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LCD_ShowxNum(30+40,250,tsec/60,2,16,0X80);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//分钟</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LCD_ShowChar(30+56,250,':',16,0);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LCD_ShowxNum(30+64,250,tsec%60,2,16,0X80);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//秒钟</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//通过时间获取文件名</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//仅限在SD卡保存,不支持FLASH DISK保存</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//组合成:形如"0:RECORDER/REC20120321210633.wav"的文件名</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char * get_now_time(void)</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rlen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p=mymalloc(SRAMIN,30);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sendStr((char*)("{\"from\":1,\"order\":\"010\"}"));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//Show_Str(30+34,115,156,12,"go into get_now_time",12,0);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//显示接收到的数据长度</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while(!(USART3_RX_STA&amp;0X8000));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USART3_RX_STA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while(!(USART3_RX_STA&amp;0X8000));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if(USART3_RX_STA&amp;0X8000)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//接收到一次数据了</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rlen=USART3_RX_STA&amp;0X7FFF;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//得到本次接收到的数据长度</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USART3_RX_BUF[rlen]=0;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//添加结束符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printf("%s",USART3_RX_BUF);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//发送到串口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sprintf((char*)p,"收到%d字节,内容如下",rlen);//接收到的字节数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LCD_Fill(30+54,400,239,130,WHITE);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POINT_COLOR=BRED;</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POINT_COLOR=BLUE;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LCD_Fill(0,430,239,319,WHITE);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USART3_RX_STA=0;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sprintf(p,"正在录制：0:/RECORDER/%s",(char*)USART3_RX_BUF);</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Show_Str(30,230,500,12,p,12,0);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//显示接收到的数据长?</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return (char*)USART3_RX_BUF;</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char * get_wav_time(void)</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rlen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p=mymalloc(SRAMIN,30);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sendStr((char*)("{\"from\":1,\"order\":\"012\"}"));</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//Show_Str(30+34,115,156,12,"go into get_now_time",12,0);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//显示接收到的数据长度</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while(!(USART3_RX_STA&amp;0X8000));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USART3_RX_STA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while(!(USART3_RX_STA&amp;0X8000));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if(USART3_RX_STA&amp;0X8000)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//接收到一次数据了</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rlen=USART3_RX_STA&amp;0X7FFF;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//得到本次接收到的数据长度</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USART3_RX_BUF[rlen]='\0';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//添加结束符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printf("%s",USART3_RX_BUF);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//发送到串口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sprintf((char*)p,"收到%d字节,内容如下",rlen);//接收到的字节数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LCD_Fill(30+54,400,239,130,WHITE);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POINT_COLOR=BRED;</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POINT_COLOR=BLUE;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LCD_Fill(0,430,239,319,WHITE);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USART3_RX_STA=0;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return (char*)USART3_RX_BUF;</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send newest wav file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int send_wav()</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char* 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flag1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 pname1;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pname1 = mymalloc(SRAMIN,40);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time = mymalloc(SRAMIN,20);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sprintf((char*)time,"%s",get_wav_time());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//printf("get_wav_time:%s", 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//Show_Str(30+54,500,156,12,(u8*)time,12,0);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flag1 = atoi(time);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 (flag1 == -1)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return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sprintf((char*)pname1,"0:RECORDER/%s",time);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Show_Str(30+54,520,200,16,(u8*)pname1,16,0);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Show_Str(30+250,520,156,16,(u8*)"正在上传",16,0);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//printf("TcpSendWav:%s", pname);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TcpSendWav(pname1);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//Show_Str(30+54,640,156,12,(u8*)"--go out sendwav",12,0);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myfree(SRAMIN,pname1);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//Show_Str(30+54,620,156,12,(u8*)"--pname1",12,0);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//Show_Str(30+54,660,156,12,(u8*)"--time",12,0);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return 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u8* get_send_filename(u8 * path, u8 * FileName)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FRESULT res;</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char *fn;   /* This function is assuming non-Unicode cfg.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#if _USE_LFN</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fileinfo.lfsize = _MAX_LFN * 2 + 1;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fileinfo.lfname = mymalloc(SRAMIN,fileinfo.lfsize);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#endif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res = f_opendir(&amp;dir,(const TCHAR*)path); //打开一个目录</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if (res == FR_OK)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printf("\r\n");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res = f_readdir(&amp;dir, &amp;fileinfo);                   //读取目录下的一个文件</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if (res != FR_OK || fileinfo.fname[0] == 0) break;  //错误了/到末尾了,退出</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//if (fileinfo.fname[0] == '.') continue;             //忽略上级目录</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#if _USE_LFN</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fn = *fileinfo.lfname ? fileinfo.lfname : fileinfo.fname;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#else</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fn = fileinfo.fname;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#endif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 It is a file.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printf("%s/", path);//打印路径</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printf("%s\r\n",  fn);//打印文件名</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 (strcmp(fn,(char *)FileName)&gt;0)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return (u8 *)fn;</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myfree(SRAMIN,fileinfo.lfname);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return (u8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char * GetWavName()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path = (u8*)"0:/RECORDER";</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char * 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char * p ,*name;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 xianshi;</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xianshi = mymalloc(SRAMIN,50);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 = mymalloc(SRAMIN,50);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time = get_wav_time();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sprintf((char*)xianshi,"wav time:%s",time);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Show_Str(30,230,440,16,xianshi,16,0);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sprintf((char*)p,"0:RECORDER/%s",time);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name = (char *)get_send_filename(path,(u8 *)p);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printf("out:%s",name);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myfree(SRAMIN,xianshi);</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return 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//通过时间获取文件名</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//仅限在SD卡保存,不支持FLASH DISK保存</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//组合成:形如"0:RECORDER/REC20120321210633.wav"的文件名</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void recoder_new_pathname(u8 *pname)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res;</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u16 index=0;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while(index&lt;0XFFFF)</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sprintf((char*)pname,"0:RECORDER/REC%05d.wav",index);</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res=f_open(ftemp,(const TCHAR*)pname,FA_READ);//尝试打开这个文件</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if(res==FR_NO_FILE)break;</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//该文件名不存在=正是我们需要的.</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index++;</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//显示AGC大小</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//x,y:坐标</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//agc:增益值 1~15,表示1~15倍;0,表示自动增益</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void recoder_show_agc(u8 agc)</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LCD_ShowString(30+110,250,200,16,16,"AGC: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//显示名称,同时清楚上次的显示</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if(agc==0)LCD_ShowString(30+142,250,200,16,16,"AUTO");</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//自动agc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else LCD_ShowxNum(30+142,250,agc,2,16,0X80);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//显示AGC值</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void sendwav(u8 *pname)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FIL* fmp3;</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u16 br;</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j;</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res,rval=0;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*databuf;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u16 i=0; </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count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fmp3=(FIL*)mymalloc(SRAMIN,sizeof(FIL));//申请内存</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databuf=(u8*)mymalloc(SRAMIN,1);</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//开辟512字节的内存区域</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if(databuf==NULL||fmp3==NULL)rval=0XFF ;//内存申请失败.</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res=f_open(fmp3,(const TCHAR*)pname,FA_READ);//打开文件</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if(res==0)//打开成功.</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VS_SPI_SpeedHigh();</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//高速</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res=f_read(fmp3,databuf,1,(UINT*)&amp;br);//读出4096个字节</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printf("%02x ",databuf[0]);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count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if(count&gt;100)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count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printf("\r\n");</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if(br!=1||res!=0)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break;//读完了.</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f_close(fmp3);</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}else rval=0XFF;//出现错误</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myfree(SRAMIN,fmp3);</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myfree(SRAMIN,databuf);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//播放pname这个wav文件（也可以是MP3等）</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u8 rec_play_wav(u8 *pname)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FIL* fmp3;</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u16 br;</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res,rval=0;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*databuf;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u16 i=0;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fmp3=(FIL*)mymalloc(SRAMIN,sizeof(FIL));//申请内存</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databuf=(u8*)mymalloc(SRAMIN,512);</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//开辟512字节的内存区域</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if(databuf==NULL||fmp3==NULL)rval=0XFF ;//内存申请失败.</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VS_HD_Reset();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//硬复位</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VS_Soft_Reset();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//软复位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VS_Set_All();</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//设置音量等参数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VS_Reset_DecodeTime();</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//复位解码时间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res=f_open(fmp3,(const TCHAR*)pname,FA_READ);//打开文件</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if(res==0)//打开成功.</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VS_SPI_SpeedHigh();</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//高速</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res=f_read(fmp3,databuf,512,(UINT*)&amp;br);//读出4096个字节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do//主播放循环</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  </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if(VS_Send_MusicData(databuf+i)==0)i+=32;//给VS10XX发送音频数据</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else recoder_show_time(VS_Get_DecodeTime());//显示播放时间</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}while(i&lt;512);//循环发送4096个字节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if(br!=512||res!=0)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break;//读完了.</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f_close(fmp3);</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}else rval=0XFF;//出现错误</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VS_SPK_Set(0);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//关闭板载喇叭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myfree(SRAMIN,fmp3);</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myfree(SRAMIN,databuf);</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return rval;</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char* record_voice(int 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res;</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status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char * reciveTemp;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rlen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key;</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__WaveHeader *wavhead=0;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u32 sectorsize=0;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FIL* f_rec=0;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//文件</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DIR recdir;</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//目录</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*recbuf;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//数据内存</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u16 w;</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u16 idx=0;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rec_sta=0;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//录音状态</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//[7]:0,没有录音;1,有录音;</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//[6:1]:保留</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//[0]:0,正在录音;1,暂停录音;</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*pname=0;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timecnt=0;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//计时器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u32 recsec=0;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//录音时间</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recagc=4;</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//默认增益为4</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while(f_opendir(&amp;recdir,"0:/RECORDER"))//打开录音文件夹</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Show_Str(30,230,240,16,"RECORDER文件夹错误!",16,0);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delay_ms(200);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LCD_Fill(30,230,240,246,WHITE);</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//清除显示</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delay_ms(200);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f_mkdir("0:/RECORDER");</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//创建该目录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f_rec=(FIL *)mymalloc(SRAMIN,sizeof(FIL));</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//开辟FIL字节的内存区域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if(f_rec==NULL)rval=1;</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//申请失败</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wavhead=(__WaveHeader*)mymalloc(SRAMIN,sizeof(__WaveHeader));//开辟__WaveHeader字节的内存区域</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if(wavhead==NULL)rval=1;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recbuf=mymalloc(SRAMIN,512); </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if(recbuf==NULL)rval=1;</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pname=mymalloc(SRAMIN,30);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//申请30个字节内存,类似"0:RECORDER/REC00001.wav"</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p=mymalloc(SRAMIN,30);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if(pname==NULL)rval=1;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if(rval==0)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//内存申请OK</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recoder_enter_rec_mode(1024*recagc);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while(VS_RD_Reg(SPI_HDAT1)&gt;&gt;8);</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//等到buf 较为空闲再开始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recoder_show_time(recsec);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//显示时间</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pname[0]=0;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//pname没有任何文件名</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switch(status)</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case 1:</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//STOP&amp;SAVE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if(rec_sta&amp;0X80)//有录音</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wavhead-&gt;riff.ChunkSize=sectorsize*512+36;</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//整个文件的大小-8;</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wavhead-&gt;data.ChunkSize=sectorsize*512;</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//数据大小</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f_lseek(f_rec,0);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//偏移到文件头.</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f_write(f_rec,(const void*)wavhead,sizeof(__WaveHeader),&amp;bw);//写入头数据</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f_close(f_rec);</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sectorsize=0;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rec_sta=0;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recsec=0;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LED1=1;</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//关闭DS1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LCD_Fill(30,230,240,246,WHITE);</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//清除显示,清除之前显示的录音文件名</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recoder_show_time(recsec);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//显示时间</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rval = 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break;</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case 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//REC/PAUSE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rec_sta|=0X80;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//开始录音</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reciveTemp  = get_now_time();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sprintf((char*)pname,"0:RECORDER/%s.wav",reciveTemp);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recoder_wav_init(wavhead);</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//初始化wav数据</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res=f_open(f_rec,(const TCHAR*)pname, FA_CREATE_ALWAYS | FA_WRITE);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if(res)</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//文件创建失败</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rec_sta=0;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//创建文件失败,不能录音</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rval=0XFE;</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//提示是否存在SD卡</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}else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res=f_write(f_rec,(const void*)wavhead,sizeof(__WaveHeader),&amp;bw);//写入头数据</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status = -1;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break;</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//读取数据</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if(rec_sta==0X80)//已经在录音了</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w=VS_RD_Reg(SPI_HDAT1);</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if((w&gt;=256)&amp;&amp;(w&lt;896))</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idx=0;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while(idx&lt;512)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//一次读取512字节</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w=VS_RD_Reg(SPI_HDAT0);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recbuf[idx++]=w&amp;0XFF;</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recbuf[idx++]=w&gt;&gt;8;</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res=f_write(f_rec,recbuf,512,&amp;bw);//写入文件</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if(res)</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printf("err:%d\r\n",res);</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printf("bw:%d\r\n",bw);</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break;//写入出错.</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sectorsize++;//扇区数增加1,约为32ms</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if(recsec!=(sectorsize*4/125))//录音时间显示</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LED0=!LED0;//DS0闪烁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recsec=sectorsize*4/125;</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recoder_show_time(recsec);//显示时间</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 (recsec &gt;=time)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status = 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myfree(SRAMIN,wavhead);</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myfree(SRAMIN,recbuf);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myfree(SRAMIN,f_rec);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myfree(SRAMIN,pname);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return (char *)pname;</w:t>
      </w:r>
    </w:p>
    <w:p>
      <w:pPr>
        <w:rPr>
          <w:rFonts w:hint="default" w:ascii="Times New Roman" w:hAnsi="Times New Roman" w:eastAsia="宋体" w:cs="宋体"/>
          <w:kern w:val="0"/>
          <w:sz w:val="24"/>
          <w:szCs w:val="24"/>
          <w:lang w:val="en-US" w:eastAsia="zh-CN" w:bidi="ar-SA"/>
        </w:rPr>
      </w:pP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//录音机</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//所有录音文件,均保存在SD卡RECORDER文件夹内.</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u8 recoder_play(void)</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res;</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xunhuan =1;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flag = 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char * reciveTemp;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int rlen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key;</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__WaveHeader *wavhead=0;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u32 sectorsize=0;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FIL* f_rec=0;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//文件</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DIR recdir;</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//目录</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*recbuf;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//数据内存</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u16 w;</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u16 idx=0;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rec_sta=0;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//录音状态</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//[7]:0,没有录音;1,有录音;</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//[6:1]:保留</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//[0]:0,正在录音;1,暂停录音;</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*pname=0;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timecnt=0;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//计时器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u32 recsec=0;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//录音时间</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u8 recagc=4;</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//默认增益为4</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while(f_opendir(&amp;recdir,"0:/RECORDER"))//打开录音文件夹</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Show_Str(30,230,240,16,"RECORDER文件夹错误!",16,0);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delay_ms(200);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LCD_Fill(30,230,240,246,WHITE);</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//清除显示</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delay_ms(200);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f_mkdir("0:/RECORDER");</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//创建该目录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f_rec=(FIL *)mymalloc(SRAMIN,sizeof(FIL));</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//开辟FIL字节的内存区域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if(f_rec==NULL)rval=1;</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//申请失败</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wavhead=(__WaveHeader*)mymalloc(SRAMIN,sizeof(__WaveHeader));//开辟__WaveHeader字节的内存区域</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if(wavhead==NULL)rval=1;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recbuf=mymalloc(SRAMIN,512); </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if(recbuf==NULL)rval=1;</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pname=mymalloc(SRAMIN,30);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//申请30个字节内存,类似"0:RECORDER/REC00001.wav"</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p=mymalloc(SRAMIN,30);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if(pname==NULL)rval=1;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if(rval==0)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//内存申请OK</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recoder_enter_rec_mode(1024*recagc);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while(VS_RD_Reg(SPI_HDAT1)&gt;&gt;8);</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//等到buf 较为空闲再开始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pname[0]=0;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//pname没有任何文件名</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while(rval==0)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key=KEY_Scan(0);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switch(key)</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case WKUP_PRES:</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//STOP&amp;SAVE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LCD_Fill(30+34,500,300,500+16,WHITE);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while(flag!=0)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//xunhuan++;</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flag = send_wav();</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delay_ms(5000);// 避免请求太快导致服务端没完成上一个的转换丢失此次请求</w:t>
      </w:r>
    </w:p>
    <w:p>
      <w:pPr>
        <w:rPr>
          <w:rFonts w:hint="default" w:ascii="Times New Roman" w:hAnsi="Times New Roman" w:eastAsia="宋体" w:cs="宋体"/>
          <w:kern w:val="0"/>
          <w:sz w:val="24"/>
          <w:szCs w:val="24"/>
          <w:lang w:val="en-US" w:eastAsia="zh-CN" w:bidi="ar-SA"/>
        </w:rPr>
      </w:pP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 (flag == 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Show_Str(30+34,500,156,16,(u8*)"已全部上传完毕",16,0);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LCD_Fill(30+34,500,500,500+50,WHITE);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break;</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case KEY0_PRES:</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//REC/PAUSE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LCD_Fill(30+34,500,300,500+16,WHITE);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record_voice(3);</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LCD_Fill(30,250,900,400,WHITE);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flag = 1;</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break;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case KEY1_PRES:</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//AGC-</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if(key==WKUP_PRES)recagc++;</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else if(recagc)recagc--;</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if(recagc&gt;15)recagc=15;</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//范围限定为0~15.0,自动AGC.其他AGC倍数</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recoder_show_agc(recagc);</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VS_WR_Cmd(SPI_AICTRL1,1024*recagc);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//设置增益,0,自动增益.1024相当于1倍,512相当于0.5倍</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break;</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//读取数据</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if(rec_sta==0X80)//已经在录音了</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w=VS_RD_Reg(SPI_HDAT1);</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if((w&gt;=256)&amp;&amp;(w&lt;896))</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idx=0;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while(idx&lt;512)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//一次读取512字节</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w=VS_RD_Reg(SPI_HDAT0);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recbuf[idx++]=w&amp;0XFF;</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recbuf[idx++]=w&gt;&gt;8;</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res=f_write(f_rec,recbuf,512,&amp;bw);//写入文件</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if(res)</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printf("err:%d\r\n",res);</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printf("bw:%d\r\n",bw);</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break;//写入出错.</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sectorsize++;//扇区数增加1,约为32ms</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}else//没有开始录音，则检测TPAD按键</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if(TPAD_Scan(0))//如果触摸按键被按下,且pname不为空</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reciveTemp = record_voice(3);</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sprintf((char*)p,"go into tpad %d",timecnt);</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Show_Str(30+34,115,156,12,p,12,0);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//显示接收到的数据长度</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reciveTemp = get_now_time();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Show_Str(30+34,450,156,12,(u8 *) reciveTemp,12,0);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//显示接收到的数据长度</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pname = "0:/RECORDER/1620709208";</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Show_Str(30,230,240,16,"播放:",16,0);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Show_Str(30+40,230,240,16,pname+11,16,0);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//显示当播放的文件名字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TcpSendWav(pname);</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//播放pname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LCD_Fill(30,230,240,246,WHITE);</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//清除显示,清除之前显示的录音文件名</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recoder_enter_rec_mode(1024*recagc);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//重新进入录音模式</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while(VS_RD_Reg(SPI_HDAT1)&gt;&gt;8);</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//等到buf 较为空闲再开始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recoder_show_time(recsec);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//显示时间</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recoder_show_agc(recagc);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//显示agc</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reciveTemp = GetWavName();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sprintf((char*)p,"send name %d",(u8 *)reciveTemp);</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Show_Str(30+34,500,156,12,p,12,0);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//显示接收到的数据长度</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sprintf((char*)p,"当前状态:空闲 %d",timecnt);</w:t>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Show_Str(30+34,500,156,16,p,16,0);</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delay_ms(5);</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timecnt++;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if((timecnt%20)==0)LED0=!LED0;//DS0闪烁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if(recsec!=(sectorsize*4/125))//录音时间显示</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LED0=!LED0;//DS0闪烁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recsec=sectorsize*4/125;</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recoder_show_time(recsec);//显示时间</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Show_Str(30+34,200,156,12,"go out recoder_play",12,0);</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ab/>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myfree(SRAMIN,wavhead);</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myfree(SRAMIN,recbuf);</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myfree(SRAMIN,f_rec);</w:t>
      </w: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 xml:space="preserve"> </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myfree(SRAMIN,pname);</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myfree(SRAMIN,p);</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ab/>
      </w:r>
      <w:r>
        <w:rPr>
          <w:rFonts w:hint="default" w:ascii="Times New Roman" w:hAnsi="Times New Roman" w:eastAsia="宋体" w:cs="宋体"/>
          <w:kern w:val="0"/>
          <w:sz w:val="24"/>
          <w:szCs w:val="24"/>
          <w:lang w:val="en-US" w:eastAsia="zh-CN" w:bidi="ar-SA"/>
        </w:rPr>
        <w:t>return rval;</w:t>
      </w:r>
    </w:p>
    <w:p>
      <w:pPr>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w:t>
      </w:r>
    </w:p>
    <w:p>
      <w:pPr>
        <w:rPr>
          <w:rFonts w:hint="default" w:ascii="Times New Roman" w:hAnsi="Times New Roman" w:eastAsia="宋体" w:cs="宋体"/>
          <w:kern w:val="0"/>
          <w:sz w:val="24"/>
          <w:szCs w:val="24"/>
          <w:lang w:val="en-US" w:eastAsia="zh-CN" w:bidi="ar-SA"/>
        </w:rPr>
        <w:sectPr>
          <w:type w:val="continuous"/>
          <w:pgSz w:w="11906" w:h="16838"/>
          <w:pgMar w:top="1701" w:right="1418" w:bottom="1418" w:left="1418" w:header="907" w:footer="851" w:gutter="567"/>
          <w:cols w:equalWidth="0" w:num="2">
            <w:col w:w="4039" w:space="425"/>
            <w:col w:w="4039"/>
          </w:cols>
          <w:docGrid w:linePitch="403" w:charSpace="-819"/>
        </w:sectPr>
      </w:pPr>
    </w:p>
    <w:p>
      <w:pPr>
        <w:rPr>
          <w:rFonts w:hint="default" w:ascii="Times New Roman" w:hAnsi="Times New Roman" w:eastAsia="宋体" w:cs="宋体"/>
          <w:kern w:val="0"/>
          <w:sz w:val="24"/>
          <w:szCs w:val="24"/>
          <w:lang w:val="en-US" w:eastAsia="zh-CN" w:bidi="ar-SA"/>
        </w:rPr>
      </w:pPr>
    </w:p>
    <w:p>
      <w:pPr>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服务端主要代码:</w:t>
      </w:r>
    </w:p>
    <w:p>
      <w:pPr>
        <w:spacing w:beforeLines="0" w:afterLines="0"/>
        <w:jc w:val="left"/>
        <w:rPr>
          <w:rFonts w:hint="eastAsia" w:ascii="Times New Roman" w:hAnsi="Times New Roman" w:eastAsia="宋体" w:cs="宋体"/>
          <w:kern w:val="0"/>
          <w:sz w:val="24"/>
          <w:szCs w:val="24"/>
          <w:lang w:val="en-US" w:eastAsia="zh-CN" w:bidi="ar-SA"/>
        </w:rPr>
      </w:pPr>
    </w:p>
    <w:p>
      <w:pPr>
        <w:spacing w:beforeLines="0" w:afterLines="0"/>
        <w:jc w:val="left"/>
        <w:rPr>
          <w:rFonts w:hint="eastAsia" w:ascii="Times New Roman" w:hAnsi="Times New Roman" w:eastAsia="宋体" w:cs="宋体"/>
          <w:kern w:val="0"/>
          <w:sz w:val="24"/>
          <w:szCs w:val="24"/>
          <w:lang w:val="en-US" w:eastAsia="zh-CN" w:bidi="ar-SA"/>
        </w:rPr>
        <w:sectPr>
          <w:type w:val="continuous"/>
          <w:pgSz w:w="11906" w:h="16838"/>
          <w:pgMar w:top="1701" w:right="1418" w:bottom="1418" w:left="1418" w:header="907" w:footer="851" w:gutter="567"/>
          <w:cols w:space="720" w:num="1"/>
          <w:docGrid w:linePitch="403" w:charSpace="-819"/>
        </w:sectPr>
      </w:pP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public class Test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//测试主方法</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//线程池 懒汉式的单例</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private static ExecutorService executorService = Executors.newFixedThreadPool(60);</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public static void main(String[] args) throws InterruptedException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//运行服务器</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new Thread(new Runnable() { //通信 文件接收线程</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@Override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public void run()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try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//Voice_to_String.AutoFindTime();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//Voice_to_String.JiluTime1(16*6,"./pcmdata");</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ServerBetter.start();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catch (IOException e)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e.printStackTrace();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}).start();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new Thread(new Runnable() {  //PCM转str线程</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@Override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public void run()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try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total_voice_tostring.start();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catch (IOException e)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e.printStackTrace();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}).start();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new Thread(new Runnable() {  //str处理线程（提取关键字，策略一匹配）</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@Override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public void run()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try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total_key_word.start();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catch (IOException e)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e.printStackTrace();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}).start();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public final class ServerBetter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//默认的端口号</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private static int DEFAULT_PORT = 12345;</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//单例的ServerSocket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private static ServerSocket server;</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//线程池 懒汉式的单例</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private static ExecutorService executorService = Executors.newFixedThreadPool(60);</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//根据传入参数设置监听端口，如果没有参数调用以下方法并使用默认值</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public static void start() throws IOException{</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//使用默认值</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start(DEFAULT_PORT);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//这个方法不会被大量并发访问，不太需要考虑效率，直接进行方法同步就行了</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public synchronized static void start(int port) throws IOException{</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if(server != null) return;</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try{</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//通过构造函数创建ServerSocket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//如果端口合法且空闲，服务端就监听成功</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server = new ServerSocket(port);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System.out.println("服务器已启动，端口号：" + port);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String curTime = System.currentTimeMillis() / 1000L +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int endtime = Integer.parseInt(curTime);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//get_recent_top_words.get_top_words(endtime, 4);</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Socket socket;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//通过无线循环监听客户端连接</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//如果没有客户端接入，将阻塞在accept操作上。</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while(true){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socket = server.accept();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System.out.println(socket+"连接成功");</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//当有新的客户端接入时，会执行下面的代码</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//然后创建一个新的线程处理这条Socket链路</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executorService.execute(new ServerHandler(socket));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}finally{</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//一些必要的清理工作</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if(server != null){</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System.out.println("服务器已关闭。");</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server.close();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server = null;</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public class total_voice_tostring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APPID="5fed5ca2";</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///规范文件路径的命名</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RECENT_PATH = "./data";//存储pcm转字符串记录和str数据处理记录的路径</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PCMDATA_PATH = "./pcmdata";//存储pcm文件的路径</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PCMDATA_JILU = "pcm_record.txt";//存储pcm记录的文件名</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STRDATA_PATH = "./stringdata";//存储string字符串文件的路径</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File_ways file_ways = new File_ways();//声明一个文件处理对象</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public static void start() throws IOException{</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//使用默认值</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System.out.println("pcm转String线程开始");</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String recentname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boolean flag;</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file_ways.init1(RECENT_PATH, PCMDATA_JILU);</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while(true)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recentname = file_ways.get_recent_name(RECENT_PATH,PCMDATA_JILU);//获取最近的转换记录，方便下一次转换</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flag = judge_zhuanhuan(recentname);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if(flag)</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 等待新的pcm文件进行转换");</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boolean judge_zhuanhuan(String recentname)//判断是否这个文件以经是最新文件</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boolean flag = false;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String str_re,str_re1;</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int nowtime = Integer.parseInt(recentname);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xml:space="preserve">    File file = new File(PCMDATA_PATH);</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xml:space="preserve">    String[] fileNameLists = file.list();  //这是不带绝对路径的文件名</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xml:space="preserve">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for(int i = 0; i &lt; fileNameLists.length; i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 (i == fileNameLists.length) {// 如果正在进行最新pcm数据的转换要等待一段时间，避免转换的是空值</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Thread.currentThread();</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try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Thread.sleep(1000);</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catch (InterruptedException e)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TODO Auto-generated catch block</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e.printStackTrace();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String[] temp = fileNameLists[i].split("\\.");// .号需要进行转义  加上右双斜杠</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int x= Integer.parseInt(temp[0]);//  提取到不含后缀的文件名对应的整数</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//System.out.println(nowtime + "读取文件顺序" + x);</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if(nowtime &lt; x)</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flag =true;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System.out.println(x+" 开始从pcm转换为String");</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str_re = Voice_to_String.convert(APPID, fileNameLists[i],PCMDATA_PATH);</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/*两次转换优化策略</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System.out.println(x+" 第一次转换结果" + str_re);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str_re1 = Voice_to_String.convert(APPID, fileNameLists[i],PCMDATA_PATH);//多加一次识别增加准确性</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if(str_re.length()&lt;str_re1.length())</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str_re = str_re1;</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System.out.println(x+" 最终转换结果" + str_re);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if(str_re != null)</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file_ways.write_recent_name(RECENT_PATH,""+x,PCMDATA_JILU);//该进行记录的回写</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file_ways.write_string(STRDATA_PATH,str_re,x+".txt");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nowtime = x;</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System.out.println(x+" 转换完成:" + str_re);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//转换后内容的写入</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return flag;</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p>
    <w:p>
      <w:pPr>
        <w:spacing w:beforeLines="0" w:afterLines="0"/>
        <w:jc w:val="left"/>
        <w:rPr>
          <w:rFonts w:hint="eastAsia" w:ascii="Times New Roman" w:hAnsi="Times New Roman" w:eastAsia="宋体" w:cs="宋体"/>
          <w:kern w:val="0"/>
          <w:sz w:val="24"/>
          <w:szCs w:val="24"/>
          <w:lang w:val="en-US" w:eastAsia="zh-CN" w:bidi="ar-SA"/>
        </w:rPr>
      </w:pPr>
    </w:p>
    <w:p>
      <w:pPr>
        <w:spacing w:beforeLines="0" w:afterLines="0"/>
        <w:jc w:val="left"/>
        <w:rPr>
          <w:rFonts w:hint="eastAsia" w:ascii="Times New Roman" w:hAnsi="Times New Roman" w:eastAsia="宋体" w:cs="宋体"/>
          <w:kern w:val="0"/>
          <w:sz w:val="24"/>
          <w:szCs w:val="24"/>
          <w:lang w:val="en-US" w:eastAsia="zh-CN" w:bidi="ar-SA"/>
        </w:rPr>
      </w:pPr>
    </w:p>
    <w:p>
      <w:pPr>
        <w:spacing w:beforeLines="0" w:afterLines="0"/>
        <w:jc w:val="left"/>
        <w:rPr>
          <w:rFonts w:hint="eastAsia" w:ascii="Times New Roman" w:hAnsi="Times New Roman" w:eastAsia="宋体" w:cs="宋体"/>
          <w:kern w:val="0"/>
          <w:sz w:val="24"/>
          <w:szCs w:val="24"/>
          <w:lang w:val="en-US" w:eastAsia="zh-CN" w:bidi="ar-SA"/>
        </w:rPr>
      </w:pPr>
    </w:p>
    <w:p>
      <w:pPr>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public class total_key_word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RECENT_PATH = "./data";//存储pcm转字符串记录和str数据处理记录的路径</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STRDATA_JILU = "str_record.txt";//存储pcm转字符串记录和str数据处理记录的路径</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STRDATA_PATH = "./stringdata";//存储string字符串文件的路径</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KEYDATA_PATH = "./keydata";//存储string字符串文件的路径</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String PCMDATA_JILU = "pcm_record.txt";//存储pcm记录的文件名</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final static String appid = "5fed5ca2";</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final static String api_key = "31c6c1836c5c2946fdf18ca5a9fddc5d";</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boolean flag;</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key_word kword=new key_word();//声明一个关键字提取对象</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File_ways file_ways = new File_ways();//声明一个文件处理对象</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public static void start() throws IOException{</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//使用默认值</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System.out.println("关键字提取线程开始");</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String recentname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file_ways.init1(RECENT_PATH, STRDATA_JILU);</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while(true)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recentname = file_ways.get_recent_name(RECENT_PATH,STRDATA_JILU);//获取最近的转换记录，方便下一次转换</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flag = str_zhuanhuan(recentname);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if(flag)</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 等待新的str文件进行提取");</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static boolean str_zhuanhuan(String recentname) throws UnsupportedEncodingException//判断是否这个文件以经是最新文件</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boolean flag = false;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String str_re = null;</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String pcmrec = file_ways.get_recent_name(RECENT_PATH,PCMDATA_JILU);//获取最近的转换记录，方便下一次转换</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int texx = Integer.parseInt(pcmrec);</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int nowtime = Integer.parseInt(recentname);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xml:space="preserve">    File file = new File(STRDATA_PATH);</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xml:space="preserve">    String[] fileNameLists = file.list();  //这是不带绝对路径的文件名</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xml:space="preserve">    if(fileNameLists==null)</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return false;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for(int i = 0; i &lt; fileNameLists.length; i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String[] temp = fileNameLists[i].split("\\.");// .号需要进行转义  加上右双斜杠</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int x= Integer.parseInt(temp[0]);</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//System.out.println(nowtime + "另一个" + x);</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//System.out.println(nowtime+" 读取的值为"+pcmrec);</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if(texx&lt;=nowtime)//等待2秒，避免pcm还未转化完成</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Thread.currentThread();//等待是否出现一句话</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try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Thread.sleep(2000);</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catch (InterruptedException e) {</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 TODO Auto-generated catch block</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e.printStackTrace();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if(nowtime &lt; x)</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flag = true;</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System.out.println(" 开始对"+x+"进行文字处理");</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kword.get_keyword(fileNameLists[i],appid,api_key,STRDATA_PATH,x+".txt",KEYDATA_PATH);</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file_ways.write_recent_name(RECENT_PATH,""+x,STRDATA_JILU);//该进行记录的回写</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nowtime = x;</w:t>
      </w:r>
    </w:p>
    <w:p>
      <w:pPr>
        <w:spacing w:beforeLines="0" w:afterLines="0"/>
        <w:jc w:val="left"/>
        <w:rPr>
          <w:rFonts w:hint="eastAsia" w:ascii="Times New Roman" w:hAnsi="Times New Roman" w:eastAsia="宋体" w:cs="宋体"/>
          <w:kern w:val="0"/>
          <w:sz w:val="24"/>
          <w:szCs w:val="24"/>
          <w:lang w:val="en-US" w:eastAsia="zh-CN" w:bidi="ar-SA"/>
        </w:rPr>
      </w:pP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//转换后内容的写入</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return flag;</w:t>
      </w:r>
    </w:p>
    <w:p>
      <w:pPr>
        <w:spacing w:beforeLines="0" w:afterLines="0"/>
        <w:jc w:val="left"/>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ab/>
      </w:r>
      <w:r>
        <w:rPr>
          <w:rFonts w:hint="eastAsia" w:ascii="Times New Roman" w:hAnsi="Times New Roman" w:eastAsia="宋体" w:cs="宋体"/>
          <w:kern w:val="0"/>
          <w:sz w:val="24"/>
          <w:szCs w:val="24"/>
          <w:lang w:val="en-US" w:eastAsia="zh-CN" w:bidi="ar-SA"/>
        </w:rPr>
        <w:t>}</w:t>
      </w:r>
    </w:p>
    <w:p>
      <w:pPr>
        <w:spacing w:beforeLines="0" w:afterLines="0"/>
        <w:jc w:val="left"/>
        <w:rPr>
          <w:rFonts w:hint="eastAsia" w:ascii="Times New Roman" w:hAnsi="Times New Roman" w:eastAsia="宋体" w:cs="宋体"/>
          <w:kern w:val="0"/>
          <w:sz w:val="24"/>
          <w:szCs w:val="24"/>
          <w:lang w:val="en-US" w:eastAsia="zh-CN" w:bidi="ar-SA"/>
        </w:rPr>
      </w:pPr>
    </w:p>
    <w:p>
      <w:pPr>
        <w:spacing w:beforeLines="0" w:afterLines="0"/>
        <w:jc w:val="left"/>
        <w:rPr>
          <w:rFonts w:hint="eastAsia" w:ascii="Times New Roman" w:hAnsi="Times New Roman" w:eastAsia="宋体" w:cs="宋体"/>
          <w:kern w:val="0"/>
          <w:sz w:val="24"/>
          <w:szCs w:val="24"/>
          <w:lang w:val="en-US" w:eastAsia="zh-CN" w:bidi="ar-SA"/>
        </w:rPr>
      </w:pPr>
    </w:p>
    <w:p>
      <w:pPr>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w:t>
      </w:r>
    </w:p>
    <w:p>
      <w:pPr>
        <w:rPr>
          <w:rFonts w:hint="eastAsia" w:ascii="Times New Roman" w:hAnsi="Times New Roman" w:eastAsia="宋体" w:cs="宋体"/>
          <w:kern w:val="0"/>
          <w:sz w:val="24"/>
          <w:szCs w:val="24"/>
          <w:lang w:val="en-US" w:eastAsia="zh-CN" w:bidi="ar-SA"/>
        </w:rPr>
        <w:sectPr>
          <w:type w:val="continuous"/>
          <w:pgSz w:w="11906" w:h="16838"/>
          <w:pgMar w:top="1701" w:right="1418" w:bottom="1418" w:left="1418" w:header="907" w:footer="851" w:gutter="567"/>
          <w:cols w:equalWidth="0" w:num="2">
            <w:col w:w="4039" w:space="425"/>
            <w:col w:w="4039"/>
          </w:cols>
          <w:docGrid w:linePitch="403" w:charSpace="-819"/>
        </w:sectPr>
      </w:pPr>
    </w:p>
    <w:p>
      <w:pPr>
        <w:rPr>
          <w:rFonts w:hint="eastAsia" w:ascii="Times New Roman" w:hAnsi="Times New Roman" w:eastAsia="宋体" w:cs="宋体"/>
          <w:kern w:val="0"/>
          <w:sz w:val="24"/>
          <w:szCs w:val="24"/>
          <w:lang w:val="en-US" w:eastAsia="zh-CN" w:bidi="ar-SA"/>
        </w:rPr>
      </w:pPr>
    </w:p>
    <w:p>
      <w:pPr>
        <w:rPr>
          <w:rFonts w:hint="eastAsia" w:ascii="Times New Roman" w:hAnsi="Times New Roman" w:eastAsia="宋体" w:cs="宋体"/>
          <w:kern w:val="0"/>
          <w:sz w:val="24"/>
          <w:szCs w:val="24"/>
          <w:lang w:val="en-US" w:eastAsia="zh-CN" w:bidi="ar-SA"/>
        </w:rPr>
      </w:pPr>
      <w:r>
        <w:rPr>
          <w:rFonts w:hint="eastAsia" w:ascii="Times New Roman" w:hAnsi="Times New Roman" w:eastAsia="宋体" w:cs="宋体"/>
          <w:kern w:val="0"/>
          <w:sz w:val="24"/>
          <w:szCs w:val="24"/>
          <w:lang w:val="en-US" w:eastAsia="zh-CN" w:bidi="ar-SA"/>
        </w:rPr>
        <w:t>客户端重点代码:</w:t>
      </w:r>
    </w:p>
    <w:p>
      <w:pPr>
        <w:pStyle w:val="28"/>
        <w:keepNext w:val="0"/>
        <w:keepLines w:val="0"/>
        <w:widowControl/>
        <w:suppressLineNumbers w:val="0"/>
        <w:shd w:val="clear" w:color="auto" w:fill="FFFFFF"/>
        <w:rPr>
          <w:rFonts w:hint="default" w:ascii="Times New Roman" w:hAnsi="Times New Roman" w:eastAsia="宋体" w:cs="宋体"/>
          <w:kern w:val="0"/>
          <w:sz w:val="24"/>
          <w:szCs w:val="24"/>
          <w:lang w:val="en-US" w:eastAsia="zh-CN" w:bidi="ar-SA"/>
        </w:rPr>
        <w:sectPr>
          <w:type w:val="continuous"/>
          <w:pgSz w:w="11906" w:h="16838"/>
          <w:pgMar w:top="1701" w:right="1418" w:bottom="1418" w:left="1418" w:header="907" w:footer="851" w:gutter="567"/>
          <w:cols w:space="720" w:num="1"/>
          <w:docGrid w:linePitch="403" w:charSpace="-819"/>
        </w:sectPr>
      </w:pPr>
    </w:p>
    <w:p>
      <w:pPr>
        <w:pStyle w:val="28"/>
        <w:keepNext w:val="0"/>
        <w:keepLines w:val="0"/>
        <w:widowControl/>
        <w:suppressLineNumbers w:val="0"/>
        <w:shd w:val="clear" w:color="auto" w:fill="FFFFFF"/>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public class MainActivity extends AppCompatActivity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Toolbar mToolBar;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onCreate(Bundle savedInstanceState)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super.onCreate(savedInstanceState);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setContentView(R.layout.activity_main);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BottomNavigationView navView = findViewById(R.id.nav_view);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Passing each menu ID as a set of Ids because each</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menu should be considered as top level destinations.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AppBarConfiguration appBarConfiguration = new AppBarConfiguration.Builder(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R.id.navigation_mood, R.id.navigation_future, R.id.navigation_report,R.id.navigation_cloud)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.build();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initView();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setSupportActionBar(mToolBar);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getSupportActionBar().setDisplayShowTitleEnabled(false);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NavController navController = Navigation.findNavController(this, R.id.nav_host_fragment);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NavigationUI.setupWithNavController(mToolBar,navController,appBarConfiguration);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NavigationUI.setupWithNavController(navView, navController);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void initView()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mToolBar = findViewById(R.id.toolBar);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w:t>
      </w:r>
    </w:p>
    <w:p>
      <w:pPr>
        <w:pStyle w:val="28"/>
        <w:keepNext w:val="0"/>
        <w:keepLines w:val="0"/>
        <w:widowControl/>
        <w:suppressLineNumbers w:val="0"/>
        <w:shd w:val="clear" w:color="auto" w:fill="FFFFFF"/>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public class CloudFragment extends BaseFragment&lt;FragmentCloudBinding, CloudViewModel&gt;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Button button,word_cloud,Receive,disconnect;//</w:t>
      </w:r>
      <w:r>
        <w:rPr>
          <w:rFonts w:hint="eastAsia" w:ascii="Times New Roman" w:hAnsi="Times New Roman" w:eastAsia="宋体" w:cs="宋体"/>
          <w:kern w:val="0"/>
          <w:sz w:val="24"/>
          <w:szCs w:val="24"/>
          <w:lang w:val="en-US" w:eastAsia="zh-CN" w:bidi="ar-SA"/>
        </w:rPr>
        <w:t>定义按钮变量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private int progress =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Typeface typeface;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Toast toast = 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ImageView imageView = null;//</w:t>
      </w:r>
      <w:r>
        <w:rPr>
          <w:rFonts w:hint="eastAsia" w:ascii="Times New Roman" w:hAnsi="Times New Roman" w:eastAsia="宋体" w:cs="宋体"/>
          <w:kern w:val="0"/>
          <w:sz w:val="24"/>
          <w:szCs w:val="24"/>
          <w:lang w:val="en-US" w:eastAsia="zh-CN" w:bidi="ar-SA"/>
        </w:rPr>
        <w:t>定义图片变量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private ExecutorService mThreadPool;//</w:t>
      </w:r>
      <w:r>
        <w:rPr>
          <w:rFonts w:hint="eastAsia" w:ascii="Times New Roman" w:hAnsi="Times New Roman" w:eastAsia="宋体" w:cs="宋体"/>
          <w:kern w:val="0"/>
          <w:sz w:val="24"/>
          <w:szCs w:val="24"/>
          <w:lang w:val="en-US" w:eastAsia="zh-CN" w:bidi="ar-SA"/>
        </w:rPr>
        <w:t>声明线程池</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private Socket socket;//</w:t>
      </w:r>
      <w:r>
        <w:rPr>
          <w:rFonts w:hint="eastAsia" w:ascii="Times New Roman" w:hAnsi="Times New Roman" w:eastAsia="宋体" w:cs="宋体"/>
          <w:kern w:val="0"/>
          <w:sz w:val="24"/>
          <w:szCs w:val="24"/>
          <w:lang w:val="en-US" w:eastAsia="zh-CN" w:bidi="ar-SA"/>
        </w:rPr>
        <w:t>声明</w:t>
      </w:r>
      <w:r>
        <w:rPr>
          <w:rFonts w:hint="default" w:ascii="Times New Roman" w:hAnsi="Times New Roman" w:eastAsia="宋体" w:cs="宋体"/>
          <w:kern w:val="0"/>
          <w:sz w:val="24"/>
          <w:szCs w:val="24"/>
          <w:lang w:val="en-US" w:eastAsia="zh-CN" w:bidi="ar-SA"/>
        </w:rPr>
        <w:t>socket</w:t>
      </w:r>
      <w:r>
        <w:rPr>
          <w:rFonts w:hint="eastAsia" w:ascii="Times New Roman" w:hAnsi="Times New Roman" w:eastAsia="宋体" w:cs="宋体"/>
          <w:kern w:val="0"/>
          <w:sz w:val="24"/>
          <w:szCs w:val="24"/>
          <w:lang w:val="en-US" w:eastAsia="zh-CN" w:bidi="ar-SA"/>
        </w:rPr>
        <w:t>变量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private InputStreamReader isr;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String response;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InputStream is;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TCPSocket tcpsocket;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BufferedReader br;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OutputStream outputStream;</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Bitmap bmp = 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Bitmap bmp_background = 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Handler handler=null;//</w:t>
      </w:r>
      <w:r>
        <w:rPr>
          <w:rFonts w:hint="eastAsia" w:ascii="Times New Roman" w:hAnsi="Times New Roman" w:eastAsia="宋体" w:cs="宋体"/>
          <w:kern w:val="0"/>
          <w:sz w:val="24"/>
          <w:szCs w:val="24"/>
          <w:lang w:val="en-US" w:eastAsia="zh-CN" w:bidi="ar-SA"/>
        </w:rPr>
        <w:t>用于线程改变控件</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TongXing tongxing = new TongXing();//</w:t>
      </w:r>
      <w:r>
        <w:rPr>
          <w:rFonts w:hint="eastAsia" w:ascii="Times New Roman" w:hAnsi="Times New Roman" w:eastAsia="宋体" w:cs="宋体"/>
          <w:kern w:val="0"/>
          <w:sz w:val="24"/>
          <w:szCs w:val="24"/>
          <w:lang w:val="en-US" w:eastAsia="zh-CN" w:bidi="ar-SA"/>
        </w:rPr>
        <w:t>声明通信的对象</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initData()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word_cloud.setOnClickListener(new View.OnClickListener()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onClick(View v) {//</w:t>
      </w:r>
      <w:r>
        <w:rPr>
          <w:rFonts w:hint="eastAsia" w:ascii="Times New Roman" w:hAnsi="Times New Roman" w:eastAsia="宋体" w:cs="宋体"/>
          <w:kern w:val="0"/>
          <w:sz w:val="24"/>
          <w:szCs w:val="24"/>
          <w:lang w:val="en-US" w:eastAsia="zh-CN" w:bidi="ar-SA"/>
        </w:rPr>
        <w:t>接收图片数据并且改变界面图片</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Looper.prepare();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Toast.makeText(getContext(), "</w:t>
      </w:r>
      <w:r>
        <w:rPr>
          <w:rFonts w:hint="eastAsia" w:ascii="Times New Roman" w:hAnsi="Times New Roman" w:eastAsia="宋体" w:cs="宋体"/>
          <w:kern w:val="0"/>
          <w:sz w:val="24"/>
          <w:szCs w:val="24"/>
          <w:lang w:val="en-US" w:eastAsia="zh-CN" w:bidi="ar-SA"/>
        </w:rPr>
        <w:t>正在生成请稍后</w:t>
      </w:r>
      <w:r>
        <w:rPr>
          <w:rFonts w:hint="default" w:ascii="Times New Roman" w:hAnsi="Times New Roman" w:eastAsia="宋体" w:cs="宋体"/>
          <w:kern w:val="0"/>
          <w:sz w:val="24"/>
          <w:szCs w:val="24"/>
          <w:lang w:val="en-US" w:eastAsia="zh-CN" w:bidi="ar-SA"/>
        </w:rPr>
        <w:t>", Toast.LENGTH_SHORT).show();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接收图片数据</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curTime = System.currentTimeMillis() / 1000L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Timename = Integer.parseInt(curTime);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bmp=tongxing.get_word_cloud(Timename);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bmp_background = tongxing.get_word_cloud_background();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Log.d("TCP2", String.valueOf(bmp));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while(bmp==null);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Log.d("TCP4", String.valueOf(bmp));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显示图片</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handler.post(runnableUi);//</w:t>
      </w:r>
      <w:r>
        <w:rPr>
          <w:rFonts w:hint="eastAsia" w:ascii="Times New Roman" w:hAnsi="Times New Roman" w:eastAsia="宋体" w:cs="宋体"/>
          <w:kern w:val="0"/>
          <w:sz w:val="24"/>
          <w:szCs w:val="24"/>
          <w:lang w:val="en-US" w:eastAsia="zh-CN" w:bidi="ar-SA"/>
        </w:rPr>
        <w:t>使用主线程改变控件</w:t>
      </w:r>
      <w:r>
        <w:rPr>
          <w:rFonts w:hint="default" w:ascii="Times New Roman" w:hAnsi="Times New Roman" w:eastAsia="宋体" w:cs="宋体"/>
          <w:kern w:val="0"/>
          <w:sz w:val="24"/>
          <w:szCs w:val="24"/>
          <w:lang w:val="en-US" w:eastAsia="zh-CN" w:bidi="ar-SA"/>
        </w:rPr>
        <w:t>imageview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Log.d("TCP5", String.valueOf(bmp));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Looper.loop();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initView(View root)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imageView = binding.imageView;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w:t>
      </w:r>
      <w:r>
        <w:rPr>
          <w:rFonts w:hint="eastAsia" w:ascii="Times New Roman" w:hAnsi="Times New Roman" w:eastAsia="宋体" w:cs="宋体"/>
          <w:kern w:val="0"/>
          <w:sz w:val="24"/>
          <w:szCs w:val="24"/>
          <w:lang w:val="en-US" w:eastAsia="zh-CN" w:bidi="ar-SA"/>
        </w:rPr>
        <w:t>初始化线程池</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mThreadPool = Executors.newCachedThreadPool();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handler=new Handler();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word_cloud = binding.wordCloud;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int getResId()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R.layout.fragment_cloud;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String setTitle()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getResources().getString(R.string.title_cloud);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Runnable   runnableUi=new  Runnable(){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更新界面</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binding.lunkuo.setImageBitmap(bmp_background);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binding.textView.setText("</w:t>
      </w:r>
      <w:r>
        <w:rPr>
          <w:rFonts w:hint="eastAsia" w:ascii="Times New Roman" w:hAnsi="Times New Roman" w:eastAsia="宋体" w:cs="宋体"/>
          <w:kern w:val="0"/>
          <w:sz w:val="24"/>
          <w:szCs w:val="24"/>
          <w:lang w:val="en-US" w:eastAsia="zh-CN" w:bidi="ar-SA"/>
        </w:rPr>
        <w:t>词云背景图</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imageView.setImageBitmap(bmp);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binding.textView1.setText("</w:t>
      </w:r>
      <w:r>
        <w:rPr>
          <w:rFonts w:hint="eastAsia" w:ascii="Times New Roman" w:hAnsi="Times New Roman" w:eastAsia="宋体" w:cs="宋体"/>
          <w:kern w:val="0"/>
          <w:sz w:val="24"/>
          <w:szCs w:val="24"/>
          <w:lang w:val="en-US" w:eastAsia="zh-CN" w:bidi="ar-SA"/>
        </w:rPr>
        <w:t>关键词词云</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bmp=null;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bmp_background = 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w:t>
      </w:r>
    </w:p>
    <w:p>
      <w:pPr>
        <w:pStyle w:val="28"/>
        <w:keepNext w:val="0"/>
        <w:keepLines w:val="0"/>
        <w:widowControl/>
        <w:suppressLineNumbers w:val="0"/>
        <w:shd w:val="clear" w:color="auto" w:fill="FFFFFF"/>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public class MoodFragment extends BaseFragment&lt;FragmentMoodBinding, MoodViewModel&gt;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LineChart chart;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MoodStr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Handler handler=null;//</w:t>
      </w:r>
      <w:r>
        <w:rPr>
          <w:rFonts w:hint="eastAsia" w:ascii="Times New Roman" w:hAnsi="Times New Roman" w:eastAsia="宋体" w:cs="宋体"/>
          <w:kern w:val="0"/>
          <w:sz w:val="24"/>
          <w:szCs w:val="24"/>
          <w:lang w:val="en-US" w:eastAsia="zh-CN" w:bidi="ar-SA"/>
        </w:rPr>
        <w:t>用于线程改变控件</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private ExecutorService mThreadPool;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TongXing tongxing = new TongXing();//</w:t>
      </w:r>
      <w:r>
        <w:rPr>
          <w:rFonts w:hint="eastAsia" w:ascii="Times New Roman" w:hAnsi="Times New Roman" w:eastAsia="宋体" w:cs="宋体"/>
          <w:kern w:val="0"/>
          <w:sz w:val="24"/>
          <w:szCs w:val="24"/>
          <w:lang w:val="en-US" w:eastAsia="zh-CN" w:bidi="ar-SA"/>
        </w:rPr>
        <w:t>声明通信的对象</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private List&lt;String&gt; dataset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initData()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handler=new Handler();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NiceSpinner niceSpinner = binding.niceSpinner;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binding.textfenxi.setMovementMethod(ScrollingMovementMethod.getInstance());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dataset = new LinkedList&lt;&gt;(Arrays.asList("</w:t>
      </w:r>
      <w:r>
        <w:rPr>
          <w:rFonts w:hint="eastAsia" w:ascii="Times New Roman" w:hAnsi="Times New Roman" w:eastAsia="宋体" w:cs="宋体"/>
          <w:kern w:val="0"/>
          <w:sz w:val="24"/>
          <w:szCs w:val="24"/>
          <w:lang w:val="en-US" w:eastAsia="zh-CN" w:bidi="ar-SA"/>
        </w:rPr>
        <w:t>日视图</w:t>
      </w:r>
      <w:r>
        <w:rPr>
          <w:rFonts w:hint="default" w:ascii="Times New Roman" w:hAnsi="Times New Roman" w:eastAsia="宋体" w:cs="宋体"/>
          <w:kern w:val="0"/>
          <w:sz w:val="24"/>
          <w:szCs w:val="24"/>
          <w:lang w:val="en-US" w:eastAsia="zh-CN" w:bidi="ar-SA"/>
        </w:rPr>
        <w:t>", "</w:t>
      </w:r>
      <w:r>
        <w:rPr>
          <w:rFonts w:hint="eastAsia" w:ascii="Times New Roman" w:hAnsi="Times New Roman" w:eastAsia="宋体" w:cs="宋体"/>
          <w:kern w:val="0"/>
          <w:sz w:val="24"/>
          <w:szCs w:val="24"/>
          <w:lang w:val="en-US" w:eastAsia="zh-CN" w:bidi="ar-SA"/>
        </w:rPr>
        <w:t>周视图</w:t>
      </w:r>
      <w:r>
        <w:rPr>
          <w:rFonts w:hint="default" w:ascii="Times New Roman" w:hAnsi="Times New Roman" w:eastAsia="宋体" w:cs="宋体"/>
          <w:kern w:val="0"/>
          <w:sz w:val="24"/>
          <w:szCs w:val="24"/>
          <w:lang w:val="en-US" w:eastAsia="zh-CN" w:bidi="ar-SA"/>
        </w:rPr>
        <w:t>", "</w:t>
      </w:r>
      <w:r>
        <w:rPr>
          <w:rFonts w:hint="eastAsia" w:ascii="Times New Roman" w:hAnsi="Times New Roman" w:eastAsia="宋体" w:cs="宋体"/>
          <w:kern w:val="0"/>
          <w:sz w:val="24"/>
          <w:szCs w:val="24"/>
          <w:lang w:val="en-US" w:eastAsia="zh-CN" w:bidi="ar-SA"/>
        </w:rPr>
        <w:t>月视图</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niceSpinner.attachDataSource(dataset);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niceSpinner.setTextSize(10);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niceSpinner.setBackgroundColor(Color.rgb(255, 242, 226));</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niceSpinner.addOnItemClickListener(new AdapterView.OnItemClickListener()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onItemClick(AdapterView&lt;?&gt; adapterView, View view, int i, long l)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switch(i)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case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binding.chart.clearValues();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huayitian();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Log.d("xinqing","</w:t>
      </w:r>
      <w:r>
        <w:rPr>
          <w:rFonts w:hint="eastAsia" w:ascii="Times New Roman" w:hAnsi="Times New Roman" w:eastAsia="宋体" w:cs="宋体"/>
          <w:kern w:val="0"/>
          <w:sz w:val="24"/>
          <w:szCs w:val="24"/>
          <w:lang w:val="en-US" w:eastAsia="zh-CN" w:bidi="ar-SA"/>
        </w:rPr>
        <w:t>功能待添加</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break;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case 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binding.chart.clearValues();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huayizhou();</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Log.d("xinqing","</w:t>
      </w:r>
      <w:r>
        <w:rPr>
          <w:rFonts w:hint="eastAsia" w:ascii="Times New Roman" w:hAnsi="Times New Roman" w:eastAsia="宋体" w:cs="宋体"/>
          <w:kern w:val="0"/>
          <w:sz w:val="24"/>
          <w:szCs w:val="24"/>
          <w:lang w:val="en-US" w:eastAsia="zh-CN" w:bidi="ar-SA"/>
        </w:rPr>
        <w:t>功能待添加</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break;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case 2:</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binding.chart.clearValues();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huayiyue();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Log.d("xinqing","</w:t>
      </w:r>
      <w:r>
        <w:rPr>
          <w:rFonts w:hint="eastAsia" w:ascii="Times New Roman" w:hAnsi="Times New Roman" w:eastAsia="宋体" w:cs="宋体"/>
          <w:kern w:val="0"/>
          <w:sz w:val="24"/>
          <w:szCs w:val="24"/>
          <w:lang w:val="en-US" w:eastAsia="zh-CN" w:bidi="ar-SA"/>
        </w:rPr>
        <w:t>功能待添加</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break;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//setTitle("RealtimeLineChartActivity");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 = binding.chart;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//chart.setOnChartValueSelectedListener(this);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enable description text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chart.getDescription().setEnabled(true);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 = Executors.newCachedThreadPool();//</w:t>
      </w:r>
      <w:r>
        <w:rPr>
          <w:rFonts w:hint="eastAsia" w:ascii="Times New Roman" w:hAnsi="Times New Roman" w:eastAsia="宋体" w:cs="宋体"/>
          <w:kern w:val="0"/>
          <w:sz w:val="24"/>
          <w:szCs w:val="24"/>
          <w:lang w:val="en-US" w:eastAsia="zh-CN" w:bidi="ar-SA"/>
        </w:rPr>
        <w:t>初始化线程池</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 enable touch gestures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chart.setTouchEnabled(true);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enable scaling and dragging</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chart.setDragEnabled(true);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chart.setScaleEnabled(true);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chart.setDrawGridBackground(false);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if disabled, scaling can be done on x- and y-axis separately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chart.setPinchZoom(true);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set an alternative background color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chart.setBackgroundColor(Color.rgb(255, 242, 226));//</w:t>
      </w:r>
      <w:r>
        <w:rPr>
          <w:rFonts w:hint="eastAsia" w:ascii="Times New Roman" w:hAnsi="Times New Roman" w:eastAsia="宋体" w:cs="宋体"/>
          <w:kern w:val="0"/>
          <w:sz w:val="24"/>
          <w:szCs w:val="24"/>
          <w:lang w:val="en-US" w:eastAsia="zh-CN" w:bidi="ar-SA"/>
        </w:rPr>
        <w:t>设置背景颜色</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w:t>
      </w:r>
      <w:r>
        <w:rPr>
          <w:rFonts w:hint="eastAsia" w:ascii="Times New Roman" w:hAnsi="Times New Roman" w:eastAsia="宋体" w:cs="宋体"/>
          <w:kern w:val="0"/>
          <w:sz w:val="24"/>
          <w:szCs w:val="24"/>
          <w:lang w:val="en-US" w:eastAsia="zh-CN" w:bidi="ar-SA"/>
        </w:rPr>
        <w:t>描述文字的操作</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Description de = new Description();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de.setText("</w:t>
      </w:r>
      <w:r>
        <w:rPr>
          <w:rFonts w:hint="eastAsia" w:ascii="Times New Roman" w:hAnsi="Times New Roman" w:eastAsia="宋体" w:cs="宋体"/>
          <w:kern w:val="0"/>
          <w:sz w:val="24"/>
          <w:szCs w:val="24"/>
          <w:lang w:val="en-US" w:eastAsia="zh-CN" w:bidi="ar-SA"/>
        </w:rPr>
        <w:t>情绪状态图</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chart.setDescription(de);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LineData data = new LineData();</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data.setValueTextColor(Color.BLACK);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add empty data</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chart.setData(data);</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get the legend (only possible after setting data)</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Legend l = chart.getLegend();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modify the legend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l.setForm(Legend.LegendForm.LINE);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l.setTypeface(tfLight);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l.setTextColor(Color.BLACK);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上面的横坐标</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XAxis xl = chart.getXAxis();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xl.setTypeface(tfLight);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xl.setTextColor(Color.BLACK);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xl.setPosition(XAxis.XAxisPosition.BOTTOM);</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xl.setDrawGridLines(false);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xl.setTextSize(15f);</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xl.setAvoidFirstLastClipping(true);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xl.setEnabled(true);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YAxis leftAxis = chart.getAxisLeft();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leftAxis.setTypeface(tfLight);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leftAxis.setTextColor(Color.BLACK);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leftAxis.setTextSize(15f);</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leftAxis.setAxisMaximum(100f);</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leftAxis.setAxisMinimum(0f);</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leftAxis.setDrawGridLines(false);//</w:t>
      </w:r>
      <w:r>
        <w:rPr>
          <w:rFonts w:hint="eastAsia" w:ascii="Times New Roman" w:hAnsi="Times New Roman" w:eastAsia="宋体" w:cs="宋体"/>
          <w:kern w:val="0"/>
          <w:sz w:val="24"/>
          <w:szCs w:val="24"/>
          <w:lang w:val="en-US" w:eastAsia="zh-CN" w:bidi="ar-SA"/>
        </w:rPr>
        <w:t>不绘制</w:t>
      </w:r>
      <w:r>
        <w:rPr>
          <w:rFonts w:hint="default" w:ascii="Times New Roman" w:hAnsi="Times New Roman" w:eastAsia="宋体" w:cs="宋体"/>
          <w:kern w:val="0"/>
          <w:sz w:val="24"/>
          <w:szCs w:val="24"/>
          <w:lang w:val="en-US" w:eastAsia="zh-CN" w:bidi="ar-SA"/>
        </w:rPr>
        <w:t>Y</w:t>
      </w:r>
      <w:r>
        <w:rPr>
          <w:rFonts w:hint="eastAsia" w:ascii="Times New Roman" w:hAnsi="Times New Roman" w:eastAsia="宋体" w:cs="宋体"/>
          <w:kern w:val="0"/>
          <w:sz w:val="24"/>
          <w:szCs w:val="24"/>
          <w:lang w:val="en-US" w:eastAsia="zh-CN" w:bidi="ar-SA"/>
        </w:rPr>
        <w:t>轴网格线</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YAxis rightAxis = chart.getAxisRight();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rightAxis.setEnabled(false);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binding.addone.setOnClickListener(new View.OnClickListener()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onClick(View v)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MoodStr = tongxing.get_mood_str();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handler.post(MoodStrUI);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huayitian();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initView(View root)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setMenuId(R.menu.home_menu);</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int getResId()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R.layout.fragment_mood;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String setTitle()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getResources().getString(R.string.title_mood);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LineDataSet createSet()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LineDataSet set = new LineDataSet(null, "</w:t>
      </w:r>
      <w:r>
        <w:rPr>
          <w:rFonts w:hint="eastAsia" w:ascii="Times New Roman" w:hAnsi="Times New Roman" w:eastAsia="宋体" w:cs="宋体"/>
          <w:kern w:val="0"/>
          <w:sz w:val="24"/>
          <w:szCs w:val="24"/>
          <w:lang w:val="en-US" w:eastAsia="zh-CN" w:bidi="ar-SA"/>
        </w:rPr>
        <w:t>心情指标</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set.setAxisDependency(YAxis.AxisDependency.LEFT);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set.setColor(ColorTemplate.getHoloBlue());//</w:t>
      </w:r>
      <w:r>
        <w:rPr>
          <w:rFonts w:hint="eastAsia" w:ascii="Times New Roman" w:hAnsi="Times New Roman" w:eastAsia="宋体" w:cs="宋体"/>
          <w:kern w:val="0"/>
          <w:sz w:val="24"/>
          <w:szCs w:val="24"/>
          <w:lang w:val="en-US" w:eastAsia="zh-CN" w:bidi="ar-SA"/>
        </w:rPr>
        <w:t>设置连线颜色</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set.setCircleColor(ColorTemplate.getHoloBlue());//</w:t>
      </w:r>
      <w:r>
        <w:rPr>
          <w:rFonts w:hint="eastAsia" w:ascii="Times New Roman" w:hAnsi="Times New Roman" w:eastAsia="宋体" w:cs="宋体"/>
          <w:kern w:val="0"/>
          <w:sz w:val="24"/>
          <w:szCs w:val="24"/>
          <w:lang w:val="en-US" w:eastAsia="zh-CN" w:bidi="ar-SA"/>
        </w:rPr>
        <w:t>设置坐标点的颜色</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set.setLineWidth(4f);//</w:t>
      </w:r>
      <w:r>
        <w:rPr>
          <w:rFonts w:hint="eastAsia" w:ascii="Times New Roman" w:hAnsi="Times New Roman" w:eastAsia="宋体" w:cs="宋体"/>
          <w:kern w:val="0"/>
          <w:sz w:val="24"/>
          <w:szCs w:val="24"/>
          <w:lang w:val="en-US" w:eastAsia="zh-CN" w:bidi="ar-SA"/>
        </w:rPr>
        <w:t>设置连线宽度</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set.setMode(LineDataSet.Mode.HORIZONTAL_BEZIER);//</w:t>
      </w:r>
      <w:r>
        <w:rPr>
          <w:rFonts w:hint="eastAsia" w:ascii="Times New Roman" w:hAnsi="Times New Roman" w:eastAsia="宋体" w:cs="宋体"/>
          <w:kern w:val="0"/>
          <w:sz w:val="24"/>
          <w:szCs w:val="24"/>
          <w:lang w:val="en-US" w:eastAsia="zh-CN" w:bidi="ar-SA"/>
        </w:rPr>
        <w:t>设置线段是否是平滑</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set.setCircleRadius(6f);//</w:t>
      </w:r>
      <w:r>
        <w:rPr>
          <w:rFonts w:hint="eastAsia" w:ascii="Times New Roman" w:hAnsi="Times New Roman" w:eastAsia="宋体" w:cs="宋体"/>
          <w:kern w:val="0"/>
          <w:sz w:val="24"/>
          <w:szCs w:val="24"/>
          <w:lang w:val="en-US" w:eastAsia="zh-CN" w:bidi="ar-SA"/>
        </w:rPr>
        <w:t>设置坐标点大小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set.setFillAlpha(65);</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set.setFillColor(Color.BLACK);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set.setHighLightColor(Color.rgb(244, 117, 117));</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set.setValueTextColor(Color.YELLOW);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set.setValueTextSize(40f);</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set.setDrawValues(false);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Thread thread;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void feedMultiple()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 (thread != 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thread.interrupt();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final Runnable runnable = 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addEntry();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thread = new Thread(new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for (int i = 0; i &lt; 100; i++)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Don't generate garbage runnables inside the loop.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getActivity().runOnUiThread(runnable);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try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Thread.sleep(200);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catch (InterruptedException 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e.printStackTrace();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thread.start();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float covert(int now,float befor,float xishu)//</w:t>
      </w:r>
      <w:r>
        <w:rPr>
          <w:rFonts w:hint="eastAsia" w:ascii="Times New Roman" w:hAnsi="Times New Roman" w:eastAsia="宋体" w:cs="宋体"/>
          <w:kern w:val="0"/>
          <w:sz w:val="24"/>
          <w:szCs w:val="24"/>
          <w:lang w:val="en-US" w:eastAsia="zh-CN" w:bidi="ar-SA"/>
        </w:rPr>
        <w:t>对收到的心情值进行映射  使它们既能体现信息也好看</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zhi =50;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float buchang =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float  xinqingzhi;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float huigui;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huigui = 50 - befor;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if(befor&gt;50)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huigui = befor - 50;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if(now&lt;0)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buchang =1;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if(now&gt;0)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buchang =1;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huigui = 1- huigui/50;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xinqingzhi = now /2000;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xinqingzhi = befor + (huigui+buchang)*xinqingzhi;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xinqingzhi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void huayizhou()//</w:t>
      </w:r>
      <w:r>
        <w:rPr>
          <w:rFonts w:hint="eastAsia" w:ascii="Times New Roman" w:hAnsi="Times New Roman" w:eastAsia="宋体" w:cs="宋体"/>
          <w:kern w:val="0"/>
          <w:sz w:val="24"/>
          <w:szCs w:val="24"/>
          <w:lang w:val="en-US" w:eastAsia="zh-CN" w:bidi="ar-SA"/>
        </w:rPr>
        <w:t>绘制一周的情绪图</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timecount = 7*24*60*60;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float xishu = 2,beforzhi = 50;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result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result = tongxing.get_xinqing(timecount);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Log.d("xinqing",result);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linecount;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JSONObject tempjson = new JSONObject();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JSONObject js =JSONObject.fromObject(result); //string</w:t>
      </w:r>
      <w:r>
        <w:rPr>
          <w:rFonts w:hint="eastAsia" w:ascii="Times New Roman" w:hAnsi="Times New Roman" w:eastAsia="宋体" w:cs="宋体"/>
          <w:kern w:val="0"/>
          <w:sz w:val="24"/>
          <w:szCs w:val="24"/>
          <w:lang w:val="en-US" w:eastAsia="zh-CN" w:bidi="ar-SA"/>
        </w:rPr>
        <w:t>转</w:t>
      </w:r>
      <w:r>
        <w:rPr>
          <w:rFonts w:hint="default" w:ascii="Times New Roman" w:hAnsi="Times New Roman" w:eastAsia="宋体" w:cs="宋体"/>
          <w:kern w:val="0"/>
          <w:sz w:val="24"/>
          <w:szCs w:val="24"/>
          <w:lang w:val="en-US" w:eastAsia="zh-CN" w:bidi="ar-SA"/>
        </w:rPr>
        <w:t>json</w:t>
      </w:r>
      <w:r>
        <w:rPr>
          <w:rFonts w:hint="eastAsia" w:ascii="Times New Roman" w:hAnsi="Times New Roman" w:eastAsia="宋体" w:cs="宋体"/>
          <w:kern w:val="0"/>
          <w:sz w:val="24"/>
          <w:szCs w:val="24"/>
          <w:lang w:val="en-US" w:eastAsia="zh-CN" w:bidi="ar-SA"/>
        </w:rPr>
        <w:t>格式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linecount = js.getInt("linecount");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if(linecount ==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Looper.prepare();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Toast.makeText(getContext(), "</w:t>
      </w:r>
      <w:r>
        <w:rPr>
          <w:rFonts w:hint="eastAsia" w:ascii="Times New Roman" w:hAnsi="Times New Roman" w:eastAsia="宋体" w:cs="宋体"/>
          <w:kern w:val="0"/>
          <w:sz w:val="24"/>
          <w:szCs w:val="24"/>
          <w:lang w:val="en-US" w:eastAsia="zh-CN" w:bidi="ar-SA"/>
        </w:rPr>
        <w:t>暂无周数据</w:t>
      </w:r>
      <w:r>
        <w:rPr>
          <w:rFonts w:hint="default" w:ascii="Times New Roman" w:hAnsi="Times New Roman" w:eastAsia="宋体" w:cs="宋体"/>
          <w:kern w:val="0"/>
          <w:sz w:val="24"/>
          <w:szCs w:val="24"/>
          <w:lang w:val="en-US" w:eastAsia="zh-CN" w:bidi="ar-SA"/>
        </w:rPr>
        <w:t>", Toast.LENGTH_SHORT).show();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Looper.loop();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Log.d("xinqing",linecount+"");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for(int i = 0;i&lt;linecount;i++)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 = js.getString(""+i);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JSONObject jstemp =JSONObject.fromObject(temp); //string</w:t>
      </w:r>
      <w:r>
        <w:rPr>
          <w:rFonts w:hint="eastAsia" w:ascii="Times New Roman" w:hAnsi="Times New Roman" w:eastAsia="宋体" w:cs="宋体"/>
          <w:kern w:val="0"/>
          <w:sz w:val="24"/>
          <w:szCs w:val="24"/>
          <w:lang w:val="en-US" w:eastAsia="zh-CN" w:bidi="ar-SA"/>
        </w:rPr>
        <w:t>转</w:t>
      </w:r>
      <w:r>
        <w:rPr>
          <w:rFonts w:hint="default" w:ascii="Times New Roman" w:hAnsi="Times New Roman" w:eastAsia="宋体" w:cs="宋体"/>
          <w:kern w:val="0"/>
          <w:sz w:val="24"/>
          <w:szCs w:val="24"/>
          <w:lang w:val="en-US" w:eastAsia="zh-CN" w:bidi="ar-SA"/>
        </w:rPr>
        <w:t>json</w:t>
      </w:r>
      <w:r>
        <w:rPr>
          <w:rFonts w:hint="eastAsia" w:ascii="Times New Roman" w:hAnsi="Times New Roman" w:eastAsia="宋体" w:cs="宋体"/>
          <w:kern w:val="0"/>
          <w:sz w:val="24"/>
          <w:szCs w:val="24"/>
          <w:lang w:val="en-US" w:eastAsia="zh-CN" w:bidi="ar-SA"/>
        </w:rPr>
        <w:t>格式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zhi = jstemp.getString("zhi");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float xinqingzhi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xinqingzhi = covert(Integer.parseInt(zhi),beforzhi,xishu);</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beforzhi = xinqingzhi;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addzhi(xinqingzhi);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try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Thread.sleep(100);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catch (InterruptedException 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e.printStackTrace();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void huayitian()//</w:t>
      </w:r>
      <w:r>
        <w:rPr>
          <w:rFonts w:hint="eastAsia" w:ascii="Times New Roman" w:hAnsi="Times New Roman" w:eastAsia="宋体" w:cs="宋体"/>
          <w:kern w:val="0"/>
          <w:sz w:val="24"/>
          <w:szCs w:val="24"/>
          <w:lang w:val="en-US" w:eastAsia="zh-CN" w:bidi="ar-SA"/>
        </w:rPr>
        <w:t>绘制一天的情绪图</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timecount = 1*24*60*60;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float xishu = 2,beforzhi = 50;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result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result = tongxing.get_xinqing(timecount);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Log.d("xinqing",result);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linecount;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JSONObject tempjson = new JSONObject();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JSONObject js =JSONObject.fromObject(result); //string</w:t>
      </w:r>
      <w:r>
        <w:rPr>
          <w:rFonts w:hint="eastAsia" w:ascii="Times New Roman" w:hAnsi="Times New Roman" w:eastAsia="宋体" w:cs="宋体"/>
          <w:kern w:val="0"/>
          <w:sz w:val="24"/>
          <w:szCs w:val="24"/>
          <w:lang w:val="en-US" w:eastAsia="zh-CN" w:bidi="ar-SA"/>
        </w:rPr>
        <w:t>转</w:t>
      </w:r>
      <w:r>
        <w:rPr>
          <w:rFonts w:hint="default" w:ascii="Times New Roman" w:hAnsi="Times New Roman" w:eastAsia="宋体" w:cs="宋体"/>
          <w:kern w:val="0"/>
          <w:sz w:val="24"/>
          <w:szCs w:val="24"/>
          <w:lang w:val="en-US" w:eastAsia="zh-CN" w:bidi="ar-SA"/>
        </w:rPr>
        <w:t>json</w:t>
      </w:r>
      <w:r>
        <w:rPr>
          <w:rFonts w:hint="eastAsia" w:ascii="Times New Roman" w:hAnsi="Times New Roman" w:eastAsia="宋体" w:cs="宋体"/>
          <w:kern w:val="0"/>
          <w:sz w:val="24"/>
          <w:szCs w:val="24"/>
          <w:lang w:val="en-US" w:eastAsia="zh-CN" w:bidi="ar-SA"/>
        </w:rPr>
        <w:t>格式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linecount = js.getInt("linecount");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if(linecount ==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Looper.prepare();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Toast.makeText(getContext(), "</w:t>
      </w:r>
      <w:r>
        <w:rPr>
          <w:rFonts w:hint="eastAsia" w:ascii="Times New Roman" w:hAnsi="Times New Roman" w:eastAsia="宋体" w:cs="宋体"/>
          <w:kern w:val="0"/>
          <w:sz w:val="24"/>
          <w:szCs w:val="24"/>
          <w:lang w:val="en-US" w:eastAsia="zh-CN" w:bidi="ar-SA"/>
        </w:rPr>
        <w:t>暂无日数据</w:t>
      </w:r>
      <w:r>
        <w:rPr>
          <w:rFonts w:hint="default" w:ascii="Times New Roman" w:hAnsi="Times New Roman" w:eastAsia="宋体" w:cs="宋体"/>
          <w:kern w:val="0"/>
          <w:sz w:val="24"/>
          <w:szCs w:val="24"/>
          <w:lang w:val="en-US" w:eastAsia="zh-CN" w:bidi="ar-SA"/>
        </w:rPr>
        <w:t>", Toast.LENGTH_SHORT).show();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Looper.loop();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Log.d("xinqing",linecount+"");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for(int i = 0;i&lt;linecount;i++)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 = js.getString(""+i);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JSONObject jstemp =JSONObject.fromObject(temp); //string</w:t>
      </w:r>
      <w:r>
        <w:rPr>
          <w:rFonts w:hint="eastAsia" w:ascii="Times New Roman" w:hAnsi="Times New Roman" w:eastAsia="宋体" w:cs="宋体"/>
          <w:kern w:val="0"/>
          <w:sz w:val="24"/>
          <w:szCs w:val="24"/>
          <w:lang w:val="en-US" w:eastAsia="zh-CN" w:bidi="ar-SA"/>
        </w:rPr>
        <w:t>转</w:t>
      </w:r>
      <w:r>
        <w:rPr>
          <w:rFonts w:hint="default" w:ascii="Times New Roman" w:hAnsi="Times New Roman" w:eastAsia="宋体" w:cs="宋体"/>
          <w:kern w:val="0"/>
          <w:sz w:val="24"/>
          <w:szCs w:val="24"/>
          <w:lang w:val="en-US" w:eastAsia="zh-CN" w:bidi="ar-SA"/>
        </w:rPr>
        <w:t>json</w:t>
      </w:r>
      <w:r>
        <w:rPr>
          <w:rFonts w:hint="eastAsia" w:ascii="Times New Roman" w:hAnsi="Times New Roman" w:eastAsia="宋体" w:cs="宋体"/>
          <w:kern w:val="0"/>
          <w:sz w:val="24"/>
          <w:szCs w:val="24"/>
          <w:lang w:val="en-US" w:eastAsia="zh-CN" w:bidi="ar-SA"/>
        </w:rPr>
        <w:t>格式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zhi = jstemp.getString("zhi");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float xinqingzhi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xinqingzhi = covert(Integer.parseInt(zhi),beforzhi,xishu);</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beforzhi = xinqingzhi;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addzhi(xinqingzhi);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try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Thread.sleep(300);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catch (InterruptedException 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e.printStackTrace();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void huayiyue()//</w:t>
      </w:r>
      <w:r>
        <w:rPr>
          <w:rFonts w:hint="eastAsia" w:ascii="Times New Roman" w:hAnsi="Times New Roman" w:eastAsia="宋体" w:cs="宋体"/>
          <w:kern w:val="0"/>
          <w:sz w:val="24"/>
          <w:szCs w:val="24"/>
          <w:lang w:val="en-US" w:eastAsia="zh-CN" w:bidi="ar-SA"/>
        </w:rPr>
        <w:t>绘制一个月的情绪图</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timecount = 30*24*60*60;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float xishu = 2,beforzhi = 50;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result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result = tongxing.get_xinqing(timecount);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Log.d("xinqing",result);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linecount;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JSONObject tempjson = new JSONObject();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JSONObject js =JSONObject.fromObject(result); //string</w:t>
      </w:r>
      <w:r>
        <w:rPr>
          <w:rFonts w:hint="eastAsia" w:ascii="Times New Roman" w:hAnsi="Times New Roman" w:eastAsia="宋体" w:cs="宋体"/>
          <w:kern w:val="0"/>
          <w:sz w:val="24"/>
          <w:szCs w:val="24"/>
          <w:lang w:val="en-US" w:eastAsia="zh-CN" w:bidi="ar-SA"/>
        </w:rPr>
        <w:t>转</w:t>
      </w:r>
      <w:r>
        <w:rPr>
          <w:rFonts w:hint="default" w:ascii="Times New Roman" w:hAnsi="Times New Roman" w:eastAsia="宋体" w:cs="宋体"/>
          <w:kern w:val="0"/>
          <w:sz w:val="24"/>
          <w:szCs w:val="24"/>
          <w:lang w:val="en-US" w:eastAsia="zh-CN" w:bidi="ar-SA"/>
        </w:rPr>
        <w:t>json</w:t>
      </w:r>
      <w:r>
        <w:rPr>
          <w:rFonts w:hint="eastAsia" w:ascii="Times New Roman" w:hAnsi="Times New Roman" w:eastAsia="宋体" w:cs="宋体"/>
          <w:kern w:val="0"/>
          <w:sz w:val="24"/>
          <w:szCs w:val="24"/>
          <w:lang w:val="en-US" w:eastAsia="zh-CN" w:bidi="ar-SA"/>
        </w:rPr>
        <w:t>格式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linecount = js.getInt("linecount");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if(linecount ==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Looper.prepare();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Toast.makeText(getContext(), "</w:t>
      </w:r>
      <w:r>
        <w:rPr>
          <w:rFonts w:hint="eastAsia" w:ascii="Times New Roman" w:hAnsi="Times New Roman" w:eastAsia="宋体" w:cs="宋体"/>
          <w:kern w:val="0"/>
          <w:sz w:val="24"/>
          <w:szCs w:val="24"/>
          <w:lang w:val="en-US" w:eastAsia="zh-CN" w:bidi="ar-SA"/>
        </w:rPr>
        <w:t>暂无月数据</w:t>
      </w:r>
      <w:r>
        <w:rPr>
          <w:rFonts w:hint="default" w:ascii="Times New Roman" w:hAnsi="Times New Roman" w:eastAsia="宋体" w:cs="宋体"/>
          <w:kern w:val="0"/>
          <w:sz w:val="24"/>
          <w:szCs w:val="24"/>
          <w:lang w:val="en-US" w:eastAsia="zh-CN" w:bidi="ar-SA"/>
        </w:rPr>
        <w:t>", Toast.LENGTH_SHORT).show();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Looper.loop();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Log.d("xinqing",linecount+"");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for(int i = 0;i&lt;linecount;i++)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 = js.getString(""+i);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JSONObject jstemp =JSONObject.fromObject(temp); //string</w:t>
      </w:r>
      <w:r>
        <w:rPr>
          <w:rFonts w:hint="eastAsia" w:ascii="Times New Roman" w:hAnsi="Times New Roman" w:eastAsia="宋体" w:cs="宋体"/>
          <w:kern w:val="0"/>
          <w:sz w:val="24"/>
          <w:szCs w:val="24"/>
          <w:lang w:val="en-US" w:eastAsia="zh-CN" w:bidi="ar-SA"/>
        </w:rPr>
        <w:t>转</w:t>
      </w:r>
      <w:r>
        <w:rPr>
          <w:rFonts w:hint="default" w:ascii="Times New Roman" w:hAnsi="Times New Roman" w:eastAsia="宋体" w:cs="宋体"/>
          <w:kern w:val="0"/>
          <w:sz w:val="24"/>
          <w:szCs w:val="24"/>
          <w:lang w:val="en-US" w:eastAsia="zh-CN" w:bidi="ar-SA"/>
        </w:rPr>
        <w:t>json</w:t>
      </w:r>
      <w:r>
        <w:rPr>
          <w:rFonts w:hint="eastAsia" w:ascii="Times New Roman" w:hAnsi="Times New Roman" w:eastAsia="宋体" w:cs="宋体"/>
          <w:kern w:val="0"/>
          <w:sz w:val="24"/>
          <w:szCs w:val="24"/>
          <w:lang w:val="en-US" w:eastAsia="zh-CN" w:bidi="ar-SA"/>
        </w:rPr>
        <w:t>格式</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zhi = jstemp.getString("zhi");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float xinqingzhi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xinqingzhi = covert(Integer.parseInt(zhi),beforzhi,xishu);</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beforzhi = xinqingzhi;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addzhi(xinqingzhi);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try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Thread.sleep(300);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catch (InterruptedException 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e.printStackTrace();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void addzhi(float zhi)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LineData data = chart.getData();</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 (data != null)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ILineDataSet set = data.getDataSetByIndex(0);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set.addEntry(...); // can be called as well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 (set == null)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 = createSet();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data.addDataSet(set);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data.addEntry(new Entry(set.getEntryCount(), zhi),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data.notifyDataChanged();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let the chart know it's data has changed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chart.notifyDataSetChanged();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limit the number of visible entries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chart.setVisibleXRangeMaximum(7);//</w:t>
      </w:r>
      <w:r>
        <w:rPr>
          <w:rFonts w:hint="eastAsia" w:ascii="Times New Roman" w:hAnsi="Times New Roman" w:eastAsia="宋体" w:cs="宋体"/>
          <w:kern w:val="0"/>
          <w:sz w:val="24"/>
          <w:szCs w:val="24"/>
          <w:lang w:val="en-US" w:eastAsia="zh-CN" w:bidi="ar-SA"/>
        </w:rPr>
        <w:t>设置横坐标最大显示的值</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 chart.setVisibleYRange(30, AxisDependency.LEFT);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move to the latest entry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chart.moveViewToX(data.getEntryCount());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this automatically refreshes the chart (calls invalidate())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chart.moveViewTo(data.getXValCount()-7, 55f,</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AxisDependency.LEFT);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void addEntry()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LineData data = chart.getData();</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 (data != null)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ILineDataSet set = data.getDataSetByIndex(0);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set.addEntry(...); // can be called as well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 (set == null)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set = createSet();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data.addDataSet(set);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data.addEntry(new Entry(set.getEntryCount(), (float) (Math.random() * 40) + 30f),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data.notifyDataChanged();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let the chart know it's data has changed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chart.notifyDataSetChanged();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limit the number of visible entries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chart.setVisibleXRangeMaximum(15);</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chart.setVisibleYRange(30, AxisDependency.LEFT);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move to the latest entry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chart.moveViewToX(data.getEntryCount());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this automatically refreshes the chart (calls invalidate())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chart.moveViewTo(data.getXValCount()-7, 55f,</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AxisDependency.LEFT);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saveToGallery()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saveToGallery(chart, "RealtimeLineChartActivity");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onValueSelected(Entry e, Highlight h)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Log.i("Entry selected", e.toString());</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onNothingSelected()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Log.i("Nothing selected", "Nothing selected.");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saveToGallery(Chart chart, String name)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 (chart.saveToGallery(name + "_" + System.currentTimeMillis(), 70))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makeToast("Saving SUCCESSFUL!");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else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makeToast("Saving FAILED!");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Runnable   MoodStrUI=new  Runnable(){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更新界面</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binding.textfenxi.setText(MoodStr);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w:t>
      </w:r>
    </w:p>
    <w:p>
      <w:pPr>
        <w:pStyle w:val="28"/>
        <w:keepNext w:val="0"/>
        <w:keepLines w:val="0"/>
        <w:widowControl/>
        <w:suppressLineNumbers w:val="0"/>
        <w:shd w:val="clear" w:color="auto" w:fill="FFFFFF"/>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public class FutureFragment extends BaseFragment&lt;FragmentFutureBinding, FutureViewModel&gt;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Bitmap bmp = 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Handler handler=null;//</w:t>
      </w:r>
      <w:r>
        <w:rPr>
          <w:rFonts w:hint="eastAsia" w:ascii="Times New Roman" w:hAnsi="Times New Roman" w:eastAsia="宋体" w:cs="宋体"/>
          <w:kern w:val="0"/>
          <w:sz w:val="24"/>
          <w:szCs w:val="24"/>
          <w:lang w:val="en-US" w:eastAsia="zh-CN" w:bidi="ar-SA"/>
        </w:rPr>
        <w:t>用于线程改变控件</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sug_str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KongjianCount = 3;</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ArrayList&lt;String&gt; strArray = new ArrayList&lt;String&gt;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ArrayList&lt;Bitmap&gt; bmpArray = new ArrayList&lt;Bitmap&gt;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ImageWithTextView[] ImageWithTextView;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juzi = "</w:t>
      </w:r>
      <w:r>
        <w:rPr>
          <w:rFonts w:hint="eastAsia" w:ascii="Times New Roman" w:hAnsi="Times New Roman" w:eastAsia="宋体" w:cs="宋体"/>
          <w:kern w:val="0"/>
          <w:sz w:val="24"/>
          <w:szCs w:val="24"/>
          <w:lang w:val="en-US" w:eastAsia="zh-CN" w:bidi="ar-SA"/>
        </w:rPr>
        <w:t>我姓黄，红绿灯的黄</w:t>
      </w:r>
      <w:r>
        <w:rPr>
          <w:rFonts w:hint="default" w:ascii="Times New Roman" w:hAnsi="Times New Roman" w:eastAsia="宋体" w:cs="宋体"/>
          <w:kern w:val="0"/>
          <w:sz w:val="24"/>
          <w:szCs w:val="24"/>
          <w:lang w:val="en-US" w:eastAsia="zh-CN" w:bidi="ar-SA"/>
        </w:rPr>
        <w:t>",novel_juzi;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String get_uri(String str)// </w:t>
      </w:r>
      <w:r>
        <w:rPr>
          <w:rFonts w:hint="eastAsia" w:ascii="Times New Roman" w:hAnsi="Times New Roman" w:eastAsia="宋体" w:cs="宋体"/>
          <w:kern w:val="0"/>
          <w:sz w:val="24"/>
          <w:szCs w:val="24"/>
          <w:lang w:val="en-US" w:eastAsia="zh-CN" w:bidi="ar-SA"/>
        </w:rPr>
        <w:t>解析并返回网址</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TempStr[] = str.split("\\?\\?");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if(TempStr.length&lt;2)</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w:t>
      </w:r>
      <w:r>
        <w:rPr>
          <w:rFonts w:hint="eastAsia" w:ascii="Times New Roman" w:hAnsi="Times New Roman" w:eastAsia="宋体" w:cs="宋体"/>
          <w:kern w:val="0"/>
          <w:sz w:val="24"/>
          <w:szCs w:val="24"/>
          <w:lang w:val="en-US" w:eastAsia="zh-CN" w:bidi="ar-SA"/>
        </w:rPr>
        <w:t>把握当下</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result = TempStr[1];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String get_title(String str)// </w:t>
      </w:r>
      <w:r>
        <w:rPr>
          <w:rFonts w:hint="eastAsia" w:ascii="Times New Roman" w:hAnsi="Times New Roman" w:eastAsia="宋体" w:cs="宋体"/>
          <w:kern w:val="0"/>
          <w:sz w:val="24"/>
          <w:szCs w:val="24"/>
          <w:lang w:val="en-US" w:eastAsia="zh-CN" w:bidi="ar-SA"/>
        </w:rPr>
        <w:t>解析并返回网址</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TempStr[] = str.split("\\?\\?");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if(TempStr.length&lt;3)</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w:t>
      </w:r>
      <w:r>
        <w:rPr>
          <w:rFonts w:hint="eastAsia" w:ascii="Times New Roman" w:hAnsi="Times New Roman" w:eastAsia="宋体" w:cs="宋体"/>
          <w:kern w:val="0"/>
          <w:sz w:val="24"/>
          <w:szCs w:val="24"/>
          <w:lang w:val="en-US" w:eastAsia="zh-CN" w:bidi="ar-SA"/>
        </w:rPr>
        <w:t>把握当下</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result = TempStr[2];</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String get_str(String str)// </w:t>
      </w:r>
      <w:r>
        <w:rPr>
          <w:rFonts w:hint="eastAsia" w:ascii="Times New Roman" w:hAnsi="Times New Roman" w:eastAsia="宋体" w:cs="宋体"/>
          <w:kern w:val="0"/>
          <w:sz w:val="24"/>
          <w:szCs w:val="24"/>
          <w:lang w:val="en-US" w:eastAsia="zh-CN" w:bidi="ar-SA"/>
        </w:rPr>
        <w:t>解析并返回做了长度处理的字符串</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max_len = 40; //</w:t>
      </w:r>
      <w:r>
        <w:rPr>
          <w:rFonts w:hint="eastAsia" w:ascii="Times New Roman" w:hAnsi="Times New Roman" w:eastAsia="宋体" w:cs="宋体"/>
          <w:kern w:val="0"/>
          <w:sz w:val="24"/>
          <w:szCs w:val="24"/>
          <w:lang w:val="en-US" w:eastAsia="zh-CN" w:bidi="ar-SA"/>
        </w:rPr>
        <w:t>设置最大显示的字符长度</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TempStr[] = str.split("\\?\\?");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result = TempStr[0];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if(max_len&lt;result.length())</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result = result.substring(0,max_len);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result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initData()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ExecutorService mThreadPool;//</w:t>
      </w:r>
      <w:r>
        <w:rPr>
          <w:rFonts w:hint="eastAsia" w:ascii="Times New Roman" w:hAnsi="Times New Roman" w:eastAsia="宋体" w:cs="宋体"/>
          <w:kern w:val="0"/>
          <w:sz w:val="24"/>
          <w:szCs w:val="24"/>
          <w:lang w:val="en-US" w:eastAsia="zh-CN" w:bidi="ar-SA"/>
        </w:rPr>
        <w:t>声明线程池</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mThreadPool = Executors.newCachedThreadPool();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handler=new Handler();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TongXing tongxing = new TongXing();//</w:t>
      </w:r>
      <w:r>
        <w:rPr>
          <w:rFonts w:hint="eastAsia" w:ascii="Times New Roman" w:hAnsi="Times New Roman" w:eastAsia="宋体" w:cs="宋体"/>
          <w:kern w:val="0"/>
          <w:sz w:val="24"/>
          <w:szCs w:val="24"/>
          <w:lang w:val="en-US" w:eastAsia="zh-CN" w:bidi="ar-SA"/>
        </w:rPr>
        <w:t>声明通信的对象</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binding.juzi.setMovementMethod(ScrollingMovementMethod.getInstance());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tempJuzi = "";//</w:t>
      </w:r>
      <w:r>
        <w:rPr>
          <w:rFonts w:hint="eastAsia" w:ascii="Times New Roman" w:hAnsi="Times New Roman" w:eastAsia="宋体" w:cs="宋体"/>
          <w:kern w:val="0"/>
          <w:sz w:val="24"/>
          <w:szCs w:val="24"/>
          <w:lang w:val="en-US" w:eastAsia="zh-CN" w:bidi="ar-SA"/>
        </w:rPr>
        <w:t>接收到的句子</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binding.fenge.setMovementMethod(ScrollingMovementMethod.getInstance());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binding.imageWithText.setTitle("Title");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binding.imageWithText.setContent("Content");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ImageWithTextView =new ImageWithTextView[]{binding.imageWithText1,binding.imageWithText2,binding.imageWithText3};</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strArray.clear();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bmpArray.clear();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接收图片数据</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curTime = System.currentTimeMillis() / 1000L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Timename = Integer.parseInt(curTime);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tempJuzi=tongxing.get_juzi("");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types = tongxing.get_future(Timename);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types = types.substring(1,types.length()-1);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TempStr[] = types.split(",");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len = 5;</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if(TempStr.length &gt;KongjianCount)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len = TempStr.length;</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for(int i = 0;i&lt;len;i++)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str_temp = TempStr[i%KongjianCount];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final_str[] = str_temp.split(":");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if(final_str[1].length() &gt; 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type = final_str[1];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sug_str = tongxing.get_sug(type);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strArray.add(sug_str);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bmp = tongxing.get_sug_photo(type);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bmpArray.add(bmp);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juzi=tongxing.get_juzi("");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handler.post(JuZi);  // </w:t>
      </w:r>
      <w:r>
        <w:rPr>
          <w:rFonts w:hint="eastAsia" w:ascii="Times New Roman" w:hAnsi="Times New Roman" w:eastAsia="宋体" w:cs="宋体"/>
          <w:kern w:val="0"/>
          <w:sz w:val="24"/>
          <w:szCs w:val="24"/>
          <w:lang w:val="en-US" w:eastAsia="zh-CN" w:bidi="ar-SA"/>
        </w:rPr>
        <w:t>更新笑话</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 xml:space="preserve">handler.post(runnableUi);// </w:t>
      </w:r>
      <w:r>
        <w:rPr>
          <w:rFonts w:hint="eastAsia" w:ascii="Times New Roman" w:hAnsi="Times New Roman" w:eastAsia="宋体" w:cs="宋体"/>
          <w:kern w:val="0"/>
          <w:sz w:val="24"/>
          <w:szCs w:val="24"/>
          <w:lang w:val="en-US" w:eastAsia="zh-CN" w:bidi="ar-SA"/>
        </w:rPr>
        <w:t>更行推荐的图片和文字</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分割的显示句子</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//novel_juzi=tongxing.get_novel_juzi();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//handler.post(adjust_novel);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binding.fenge.setOnClickListener(new View.OnClickListener()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onClick(View v)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juzi=tongxing.get_juzi("");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handler.post(JuZi);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binding.fenge.setOnClickListener(new View.OnClickListener()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onClick(View v)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novel_juzi=tongxing.get_novel_juzi();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handler.post(adjust_novel);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binding.imageWithText1.setOnClickListener(new View.OnClickListener()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onClick(View v)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uri = "https://www.cnblogs.com/kori/p/12496197.html";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Intent intent=new Intent(Intent.ACTION_VIEW, Uri.parse(uri));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startActivity(intent);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for(int i = 0;i&lt;KongjianCount;i++)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finalI = 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ImageWithTextView[i].setOnClickListener(new View.OnClickListener()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onClick(View v)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uri = get_uri(strArray.get(finalI));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Intent intent=new Intent(Intent.ACTION_VIEW, Uri.parse(uri));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startActivity(intent);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initView(View root)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int getResId()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R.layout.fragment_future;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String setTitle()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getResources().getString(R.string.title_future);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Runnable   runnableUi=new  Runnable(){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更新界面</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for(int i = 0;i&lt;KongjianCount;i++)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ImageWithTextView[i].setContent(get_str(strArray.get(i)));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if(bmpArray.get(i) != 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ImageWithTextView[i].setImageResource(bmpArray.get(i));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ImageWithTextView[i].setTextResource(get_title(strArray.get(i)));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Runnable   JuZi=new  Runnable(){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更新界面</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binding.juzi.setText(juzi);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Runnable   adjust_novel=new  Runnable(){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更新界面</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binding.fenge.setText(novel_juzi);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w:t>
      </w:r>
    </w:p>
    <w:p>
      <w:pPr>
        <w:pStyle w:val="28"/>
        <w:keepNext w:val="0"/>
        <w:keepLines w:val="0"/>
        <w:widowControl/>
        <w:suppressLineNumbers w:val="0"/>
        <w:shd w:val="clear" w:color="auto" w:fill="FFFFFF"/>
        <w:rPr>
          <w:rFonts w:hint="default" w:ascii="Times New Roman" w:hAnsi="Times New Roman" w:eastAsia="宋体" w:cs="宋体"/>
          <w:kern w:val="0"/>
          <w:sz w:val="24"/>
          <w:szCs w:val="24"/>
          <w:lang w:val="en-US" w:eastAsia="zh-CN" w:bidi="ar-SA"/>
        </w:rPr>
      </w:pPr>
      <w:r>
        <w:rPr>
          <w:rFonts w:hint="default" w:ascii="Times New Roman" w:hAnsi="Times New Roman" w:eastAsia="宋体" w:cs="宋体"/>
          <w:kern w:val="0"/>
          <w:sz w:val="24"/>
          <w:szCs w:val="24"/>
          <w:lang w:val="en-US" w:eastAsia="zh-CN" w:bidi="ar-SA"/>
        </w:rPr>
        <w:t>public class ReportFragment extends BaseFragment&lt;FragmentReportBinding, ReportViewModel&gt;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ViewPagerAdapter adapter;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ReportStr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ReportJuzi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TextView Report_juzi;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Map&lt;String, String&gt; cixin_map = new HashMap&lt;String,String&gt;(); // </w:t>
      </w:r>
      <w:r>
        <w:rPr>
          <w:rFonts w:hint="eastAsia" w:ascii="Times New Roman" w:hAnsi="Times New Roman" w:eastAsia="宋体" w:cs="宋体"/>
          <w:kern w:val="0"/>
          <w:sz w:val="24"/>
          <w:szCs w:val="24"/>
          <w:lang w:val="en-US" w:eastAsia="zh-CN" w:bidi="ar-SA"/>
        </w:rPr>
        <w:t>用于存储词性的英文和中文对照关系</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int Index =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double Min_Zhanshi = 0.027; // </w:t>
      </w:r>
      <w:r>
        <w:rPr>
          <w:rFonts w:hint="eastAsia" w:ascii="Times New Roman" w:hAnsi="Times New Roman" w:eastAsia="宋体" w:cs="宋体"/>
          <w:kern w:val="0"/>
          <w:sz w:val="24"/>
          <w:szCs w:val="24"/>
          <w:lang w:val="en-US" w:eastAsia="zh-CN" w:bidi="ar-SA"/>
        </w:rPr>
        <w:t>饼状图能展示的最小比例</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int WaitTime = 3000;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TextCount = 3;// </w:t>
      </w:r>
      <w:r>
        <w:rPr>
          <w:rFonts w:hint="eastAsia" w:ascii="Times New Roman" w:hAnsi="Times New Roman" w:eastAsia="宋体" w:cs="宋体"/>
          <w:kern w:val="0"/>
          <w:sz w:val="24"/>
          <w:szCs w:val="24"/>
          <w:lang w:val="en-US" w:eastAsia="zh-CN" w:bidi="ar-SA"/>
        </w:rPr>
        <w:t>待修改</w:t>
      </w:r>
      <w:r>
        <w:rPr>
          <w:rFonts w:hint="default" w:ascii="Times New Roman" w:hAnsi="Times New Roman" w:eastAsia="宋体" w:cs="宋体"/>
          <w:kern w:val="0"/>
          <w:sz w:val="24"/>
          <w:szCs w:val="24"/>
          <w:lang w:val="en-US" w:eastAsia="zh-CN" w:bidi="ar-SA"/>
        </w:rPr>
        <w:t>text</w:t>
      </w:r>
      <w:r>
        <w:rPr>
          <w:rFonts w:hint="eastAsia" w:ascii="Times New Roman" w:hAnsi="Times New Roman" w:eastAsia="宋体" w:cs="宋体"/>
          <w:kern w:val="0"/>
          <w:sz w:val="24"/>
          <w:szCs w:val="24"/>
          <w:lang w:val="en-US" w:eastAsia="zh-CN" w:bidi="ar-SA"/>
        </w:rPr>
        <w:t>的个数</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List&lt;TextView&gt; text_views = new ArrayList&lt;&gt;();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Handler handler=null;//</w:t>
      </w:r>
      <w:r>
        <w:rPr>
          <w:rFonts w:hint="eastAsia" w:ascii="Times New Roman" w:hAnsi="Times New Roman" w:eastAsia="宋体" w:cs="宋体"/>
          <w:kern w:val="0"/>
          <w:sz w:val="24"/>
          <w:szCs w:val="24"/>
          <w:lang w:val="en-US" w:eastAsia="zh-CN" w:bidi="ar-SA"/>
        </w:rPr>
        <w:t>用于线程改变控件</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initData()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void initView(View root)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text_views.clear();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adapter = new ViewPagerAdapter();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binding.viewPager.setAdapter(adapter);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ExecutorService mThreadPool;//</w:t>
      </w:r>
      <w:r>
        <w:rPr>
          <w:rFonts w:hint="eastAsia" w:ascii="Times New Roman" w:hAnsi="Times New Roman" w:eastAsia="宋体" w:cs="宋体"/>
          <w:kern w:val="0"/>
          <w:sz w:val="24"/>
          <w:szCs w:val="24"/>
          <w:lang w:val="en-US" w:eastAsia="zh-CN" w:bidi="ar-SA"/>
        </w:rPr>
        <w:t>声明线程池</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handler=new Handler();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TongXing tongxing = new TongXing();//</w:t>
      </w:r>
      <w:r>
        <w:rPr>
          <w:rFonts w:hint="eastAsia" w:ascii="Times New Roman" w:hAnsi="Times New Roman" w:eastAsia="宋体" w:cs="宋体"/>
          <w:kern w:val="0"/>
          <w:sz w:val="24"/>
          <w:szCs w:val="24"/>
          <w:lang w:val="en-US" w:eastAsia="zh-CN" w:bidi="ar-SA"/>
        </w:rPr>
        <w:t>声明通信的对象</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mThreadPool = Executors.newCachedThreadPool();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List&lt;View&gt; views = new ArrayList&lt;&gt;();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init_map();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View page1 = LayoutInflater.from(getContext()).inflate(R.layout.page_text1,null);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View page2 = LayoutInflater.from(getContext()).inflate(R.layout.page_text2,null);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View page3 = LayoutInflater.from(getContext()).inflate(R.layout.page_text3,null);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View page4 = LayoutInflater.from(getContext()).inflate(R.layout.page_pie,null);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TextView text1 = page1.findViewById(R.id.text);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TextView text2 = page2.findViewById(R.id.text);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TextView text3 = page3.findViewById(R.id.text);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text_views.add(page1.findViewById(R.id.text));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text_views.add(page2.findViewById(R.id.text));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text_views.add(page3.findViewById(R.id.text));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PieChart pieChart = page4.findViewById(R.id.pieChart);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Report_juzi = page4.findViewById(R.id.reportJuzi);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Looper.prepare();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Toast.makeText(getContext(), "</w:t>
      </w:r>
      <w:r>
        <w:rPr>
          <w:rFonts w:hint="eastAsia" w:ascii="Times New Roman" w:hAnsi="Times New Roman" w:eastAsia="宋体" w:cs="宋体"/>
          <w:kern w:val="0"/>
          <w:sz w:val="24"/>
          <w:szCs w:val="24"/>
          <w:lang w:val="en-US" w:eastAsia="zh-CN" w:bidi="ar-SA"/>
        </w:rPr>
        <w:t>正在生成请稍后</w:t>
      </w:r>
      <w:r>
        <w:rPr>
          <w:rFonts w:hint="default" w:ascii="Times New Roman" w:hAnsi="Times New Roman" w:eastAsia="宋体" w:cs="宋体"/>
          <w:kern w:val="0"/>
          <w:sz w:val="24"/>
          <w:szCs w:val="24"/>
          <w:lang w:val="en-US" w:eastAsia="zh-CN" w:bidi="ar-SA"/>
        </w:rPr>
        <w:t>", Toast.LENGTH_SHORT).show();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curTime = System.currentTimeMillis() / 1000L +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Timename = Integer.parseInt(curTime);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ReportStr=tongxing.get_report(Timename);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ReportJuzi = tongxing.get_novel_juzi();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handler.post(adjust_text);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handler.post(JuZi);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 </w:t>
      </w:r>
      <w:r>
        <w:rPr>
          <w:rFonts w:hint="eastAsia" w:ascii="Times New Roman" w:hAnsi="Times New Roman" w:eastAsia="宋体" w:cs="宋体"/>
          <w:kern w:val="0"/>
          <w:sz w:val="24"/>
          <w:szCs w:val="24"/>
          <w:lang w:val="en-US" w:eastAsia="zh-CN" w:bidi="ar-SA"/>
        </w:rPr>
        <w:t>进行饼状图的生成</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TempStr[] = ReportStr.split("\\.");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pie_data = TempStr[3];</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double total_num = Double.parseDouble(TempStr[4]);</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single_date[] = pie_data.split(",");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pieChart.setEntryLabelTextSize(20);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List&lt;PieEntry&gt; pieEntries = new ArrayList&lt;&gt;();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for(int i=0;i&lt;single_date.length;i++)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key_value[] = single_date[i].substring(1,single_date[i].length()-1).split(":");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dic_name = key_value[0];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int dic_count =  Integer.parseInt(key_value[1]);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if(dic_count/total_num &gt; Min_Zhanshi)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pieEntries.add(new PieEntry(dic_count,GetChinese(dic_name)));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PieDataSet dataSet = new PieDataSet(pieEntries,"</w:t>
      </w:r>
      <w:r>
        <w:rPr>
          <w:rFonts w:hint="eastAsia" w:ascii="Times New Roman" w:hAnsi="Times New Roman" w:eastAsia="宋体" w:cs="宋体"/>
          <w:kern w:val="0"/>
          <w:sz w:val="24"/>
          <w:szCs w:val="24"/>
          <w:lang w:val="en-US" w:eastAsia="zh-CN" w:bidi="ar-SA"/>
        </w:rPr>
        <w:t>词性详细统计图</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dataSet.setColors(ColorTemplate.VORDIPLOM_COLORS);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dataSet.setValueLineColor(Color.BLACK);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dataSet.setYValuePosition(PieDataSet.ValuePosition.OUTSIDE_SLICE);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dataSet.setValueTextSize(13);</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PieData data = new PieData();</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data.setValueTextColor(Color.WHITE);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data.setDataSet(dataSet);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pieChart.setData(data);</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pieChart.notifyDataSetChanged();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pieChart.setTouchEnabled(false);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Looper.loop();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Report_juzi.setOnClickListener(new View.OnClickListener()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onClick(View v)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mThreadPool.execute(new Runnable()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ReportJuzi=tongxing.get_novel_juzi();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handler.post(JuZi);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//while(ReportStr.split("\\.").length!=4);// </w:t>
      </w:r>
      <w:r>
        <w:rPr>
          <w:rFonts w:hint="eastAsia" w:ascii="Times New Roman" w:hAnsi="Times New Roman" w:eastAsia="宋体" w:cs="宋体"/>
          <w:kern w:val="0"/>
          <w:sz w:val="24"/>
          <w:szCs w:val="24"/>
          <w:lang w:val="en-US" w:eastAsia="zh-CN" w:bidi="ar-SA"/>
        </w:rPr>
        <w:t>等待数据的接收完成 不然后面访问会出错</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views.add(page1);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views.add(page2);</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views.add(page3);</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views.add(page4);</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adapter.setViews(views);</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adapter.notifyDataSetChanged();</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binding.viewPager.setOnPageChangeListener(new ViewPager.OnPageChangeListener()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onPageScrolled(int position, float positionOffset, int positionOffsetPixels)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onPageSelected(int position)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clearDot();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TempStr[] = ReportStr.split("\\.");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AnimationSet animationSet = new AnimationSet(true);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AlphaAnimation alphaAnimation = new AlphaAnimation(0, 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switch (position){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case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startAnimation(text1);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Index =0;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text1.setText(TempStr[Index]);</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alphaAnimation.setDuration(WaitTime);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animationSet.addAnimation(alphaAnimation);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text1.startAnimation(animationSet);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binding.dot1.setImageResource(R.drawable.shape_circle_black);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break;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case 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startAnimation(text2);</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Index = 1;</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text2.setText(TempStr[Index]);</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alphaAnimation.setDuration(WaitTime);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animationSet.addAnimation(alphaAnimation);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text2.startAnimation(animationSet);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binding.dot2.setImageResource(R.drawable.shape_circle_black);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break;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case 2:</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startAnimation(text3);</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Index = 2;</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text3.setText(TempStr[Index]);</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alphaAnimation.setDuration(WaitTime);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animationSet.addAnimation(alphaAnimation);</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text3.startAnimation(animationSet);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binding.dot3.setImageResource(R.drawable.shape_circle_black);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break;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case 3:</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startAnimation(pieChart);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binding.dot4.setImageResource(R.drawable.shape_circle_black);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break;</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onPageScrollStateChanged(int state)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String GetChinese(String str)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String key = str.substring(1,str.length()-1);// </w:t>
      </w:r>
      <w:r>
        <w:rPr>
          <w:rFonts w:hint="eastAsia" w:ascii="Times New Roman" w:hAnsi="Times New Roman" w:eastAsia="宋体" w:cs="宋体"/>
          <w:kern w:val="0"/>
          <w:sz w:val="24"/>
          <w:szCs w:val="24"/>
          <w:lang w:val="en-US" w:eastAsia="zh-CN" w:bidi="ar-SA"/>
        </w:rPr>
        <w:t>删除多余的两个引号</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result = cixin_map.get(key);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if (result == null)</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result =str;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result;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private void clearDot()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binding.dot1.setImageResource(R.drawable.shape_circle_gray);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binding.dot2.setImageResource(R.drawable.shape_circle_gray);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binding.dot3.setImageResource(R.drawable.shape_circle_gray);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binding.dot4.setImageResource(R.drawable.shape_circle_gray);</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int getResId()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R.layout.fragment_report;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protected String setTitle()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return getResources().getString(R.string.title_report);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startAnimation(View view){</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PropertyValuesHolder alphaHolder = PropertyValuesHolder.ofFloat("alpha",0f,1f);</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ObjectAnimator objectAnimator = ObjectAnimator.ofPropertyValuesHolder(view,alphaHolder);</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objectAnimator.setDuration(200);</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objectAnimator.start();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init_map()</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cixin_map.put("v","</w:t>
      </w:r>
      <w:r>
        <w:rPr>
          <w:rFonts w:hint="eastAsia" w:ascii="Times New Roman" w:hAnsi="Times New Roman" w:eastAsia="宋体" w:cs="宋体"/>
          <w:kern w:val="0"/>
          <w:sz w:val="24"/>
          <w:szCs w:val="24"/>
          <w:lang w:val="en-US" w:eastAsia="zh-CN" w:bidi="ar-SA"/>
        </w:rPr>
        <w:t>动词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cixin_map.put("r","</w:t>
      </w:r>
      <w:r>
        <w:rPr>
          <w:rFonts w:hint="eastAsia" w:ascii="Times New Roman" w:hAnsi="Times New Roman" w:eastAsia="宋体" w:cs="宋体"/>
          <w:kern w:val="0"/>
          <w:sz w:val="24"/>
          <w:szCs w:val="24"/>
          <w:lang w:val="en-US" w:eastAsia="zh-CN" w:bidi="ar-SA"/>
        </w:rPr>
        <w:t>代词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cixin_map.put("n","</w:t>
      </w:r>
      <w:r>
        <w:rPr>
          <w:rFonts w:hint="eastAsia" w:ascii="Times New Roman" w:hAnsi="Times New Roman" w:eastAsia="宋体" w:cs="宋体"/>
          <w:kern w:val="0"/>
          <w:sz w:val="24"/>
          <w:szCs w:val="24"/>
          <w:lang w:val="en-US" w:eastAsia="zh-CN" w:bidi="ar-SA"/>
        </w:rPr>
        <w:t>名词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cixin_map.put("ns","</w:t>
      </w:r>
      <w:r>
        <w:rPr>
          <w:rFonts w:hint="eastAsia" w:ascii="Times New Roman" w:hAnsi="Times New Roman" w:eastAsia="宋体" w:cs="宋体"/>
          <w:kern w:val="0"/>
          <w:sz w:val="24"/>
          <w:szCs w:val="24"/>
          <w:lang w:val="en-US" w:eastAsia="zh-CN" w:bidi="ar-SA"/>
        </w:rPr>
        <w:t>地名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cixin_map.put("wp","</w:t>
      </w:r>
      <w:r>
        <w:rPr>
          <w:rFonts w:hint="eastAsia" w:ascii="Times New Roman" w:hAnsi="Times New Roman" w:eastAsia="宋体" w:cs="宋体"/>
          <w:kern w:val="0"/>
          <w:sz w:val="24"/>
          <w:szCs w:val="24"/>
          <w:lang w:val="en-US" w:eastAsia="zh-CN" w:bidi="ar-SA"/>
        </w:rPr>
        <w:t>标点</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cixin_map.put("k","</w:t>
      </w:r>
      <w:r>
        <w:rPr>
          <w:rFonts w:hint="eastAsia" w:ascii="Times New Roman" w:hAnsi="Times New Roman" w:eastAsia="宋体" w:cs="宋体"/>
          <w:kern w:val="0"/>
          <w:sz w:val="24"/>
          <w:szCs w:val="24"/>
          <w:lang w:val="en-US" w:eastAsia="zh-CN" w:bidi="ar-SA"/>
        </w:rPr>
        <w:t>后缀</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cixin_map.put("h","</w:t>
      </w:r>
      <w:r>
        <w:rPr>
          <w:rFonts w:hint="eastAsia" w:ascii="Times New Roman" w:hAnsi="Times New Roman" w:eastAsia="宋体" w:cs="宋体"/>
          <w:kern w:val="0"/>
          <w:sz w:val="24"/>
          <w:szCs w:val="24"/>
          <w:lang w:val="en-US" w:eastAsia="zh-CN" w:bidi="ar-SA"/>
        </w:rPr>
        <w:t>前缀</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cixin_map.put("u","</w:t>
      </w:r>
      <w:r>
        <w:rPr>
          <w:rFonts w:hint="eastAsia" w:ascii="Times New Roman" w:hAnsi="Times New Roman" w:eastAsia="宋体" w:cs="宋体"/>
          <w:kern w:val="0"/>
          <w:sz w:val="24"/>
          <w:szCs w:val="24"/>
          <w:lang w:val="en-US" w:eastAsia="zh-CN" w:bidi="ar-SA"/>
        </w:rPr>
        <w:t>助词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cixin_map.put("c","</w:t>
      </w:r>
      <w:r>
        <w:rPr>
          <w:rFonts w:hint="eastAsia" w:ascii="Times New Roman" w:hAnsi="Times New Roman" w:eastAsia="宋体" w:cs="宋体"/>
          <w:kern w:val="0"/>
          <w:sz w:val="24"/>
          <w:szCs w:val="24"/>
          <w:lang w:val="en-US" w:eastAsia="zh-CN" w:bidi="ar-SA"/>
        </w:rPr>
        <w:t>连词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cixin_map.put("p","</w:t>
      </w:r>
      <w:r>
        <w:rPr>
          <w:rFonts w:hint="eastAsia" w:ascii="Times New Roman" w:hAnsi="Times New Roman" w:eastAsia="宋体" w:cs="宋体"/>
          <w:kern w:val="0"/>
          <w:sz w:val="24"/>
          <w:szCs w:val="24"/>
          <w:lang w:val="en-US" w:eastAsia="zh-CN" w:bidi="ar-SA"/>
        </w:rPr>
        <w:t>介词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cixin_map.put("d","</w:t>
      </w:r>
      <w:r>
        <w:rPr>
          <w:rFonts w:hint="eastAsia" w:ascii="Times New Roman" w:hAnsi="Times New Roman" w:eastAsia="宋体" w:cs="宋体"/>
          <w:kern w:val="0"/>
          <w:sz w:val="24"/>
          <w:szCs w:val="24"/>
          <w:lang w:val="en-US" w:eastAsia="zh-CN" w:bidi="ar-SA"/>
        </w:rPr>
        <w:t>副词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cixin_map.put("q","</w:t>
      </w:r>
      <w:r>
        <w:rPr>
          <w:rFonts w:hint="eastAsia" w:ascii="Times New Roman" w:hAnsi="Times New Roman" w:eastAsia="宋体" w:cs="宋体"/>
          <w:kern w:val="0"/>
          <w:sz w:val="24"/>
          <w:szCs w:val="24"/>
          <w:lang w:val="en-US" w:eastAsia="zh-CN" w:bidi="ar-SA"/>
        </w:rPr>
        <w:t>量词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cixin_map.put("nh","</w:t>
      </w:r>
      <w:r>
        <w:rPr>
          <w:rFonts w:hint="eastAsia" w:ascii="Times New Roman" w:hAnsi="Times New Roman" w:eastAsia="宋体" w:cs="宋体"/>
          <w:kern w:val="0"/>
          <w:sz w:val="24"/>
          <w:szCs w:val="24"/>
          <w:lang w:val="en-US" w:eastAsia="zh-CN" w:bidi="ar-SA"/>
        </w:rPr>
        <w:t>人名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cixin_map.put("m","</w:t>
      </w:r>
      <w:r>
        <w:rPr>
          <w:rFonts w:hint="eastAsia" w:ascii="Times New Roman" w:hAnsi="Times New Roman" w:eastAsia="宋体" w:cs="宋体"/>
          <w:kern w:val="0"/>
          <w:sz w:val="24"/>
          <w:szCs w:val="24"/>
          <w:lang w:val="en-US" w:eastAsia="zh-CN" w:bidi="ar-SA"/>
        </w:rPr>
        <w:t>数词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cixin_map.put("e","</w:t>
      </w:r>
      <w:r>
        <w:rPr>
          <w:rFonts w:hint="eastAsia" w:ascii="Times New Roman" w:hAnsi="Times New Roman" w:eastAsia="宋体" w:cs="宋体"/>
          <w:kern w:val="0"/>
          <w:sz w:val="24"/>
          <w:szCs w:val="24"/>
          <w:lang w:val="en-US" w:eastAsia="zh-CN" w:bidi="ar-SA"/>
        </w:rPr>
        <w:t>语气词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cixin_map.put("b","</w:t>
      </w:r>
      <w:r>
        <w:rPr>
          <w:rFonts w:hint="eastAsia" w:ascii="Times New Roman" w:hAnsi="Times New Roman" w:eastAsia="宋体" w:cs="宋体"/>
          <w:kern w:val="0"/>
          <w:sz w:val="24"/>
          <w:szCs w:val="24"/>
          <w:lang w:val="en-US" w:eastAsia="zh-CN" w:bidi="ar-SA"/>
        </w:rPr>
        <w:t>状态词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cixin_map.put("a","</w:t>
      </w:r>
      <w:r>
        <w:rPr>
          <w:rFonts w:hint="eastAsia" w:ascii="Times New Roman" w:hAnsi="Times New Roman" w:eastAsia="宋体" w:cs="宋体"/>
          <w:kern w:val="0"/>
          <w:sz w:val="24"/>
          <w:szCs w:val="24"/>
          <w:lang w:val="en-US" w:eastAsia="zh-CN" w:bidi="ar-SA"/>
        </w:rPr>
        <w:t>形容词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cixin_map.put("nd","</w:t>
      </w:r>
      <w:r>
        <w:rPr>
          <w:rFonts w:hint="eastAsia" w:ascii="Times New Roman" w:hAnsi="Times New Roman" w:eastAsia="宋体" w:cs="宋体"/>
          <w:kern w:val="0"/>
          <w:sz w:val="24"/>
          <w:szCs w:val="24"/>
          <w:lang w:val="en-US" w:eastAsia="zh-CN" w:bidi="ar-SA"/>
        </w:rPr>
        <w:t>方位词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cixin_map.put("ni","</w:t>
      </w:r>
      <w:r>
        <w:rPr>
          <w:rFonts w:hint="eastAsia" w:ascii="Times New Roman" w:hAnsi="Times New Roman" w:eastAsia="宋体" w:cs="宋体"/>
          <w:kern w:val="0"/>
          <w:sz w:val="24"/>
          <w:szCs w:val="24"/>
          <w:lang w:val="en-US" w:eastAsia="zh-CN" w:bidi="ar-SA"/>
        </w:rPr>
        <w:t>处所词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cixin_map.put("o","</w:t>
      </w:r>
      <w:r>
        <w:rPr>
          <w:rFonts w:hint="eastAsia" w:ascii="Times New Roman" w:hAnsi="Times New Roman" w:eastAsia="宋体" w:cs="宋体"/>
          <w:kern w:val="0"/>
          <w:sz w:val="24"/>
          <w:szCs w:val="24"/>
          <w:lang w:val="en-US" w:eastAsia="zh-CN" w:bidi="ar-SA"/>
        </w:rPr>
        <w:t>拟声词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cixin_map.put("nt","</w:t>
      </w:r>
      <w:r>
        <w:rPr>
          <w:rFonts w:hint="eastAsia" w:ascii="Times New Roman" w:hAnsi="Times New Roman" w:eastAsia="宋体" w:cs="宋体"/>
          <w:kern w:val="0"/>
          <w:sz w:val="24"/>
          <w:szCs w:val="24"/>
          <w:lang w:val="en-US" w:eastAsia="zh-CN" w:bidi="ar-SA"/>
        </w:rPr>
        <w:t>时间词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cixin_map.put("nz","</w:t>
      </w:r>
      <w:r>
        <w:rPr>
          <w:rFonts w:hint="eastAsia" w:ascii="Times New Roman" w:hAnsi="Times New Roman" w:eastAsia="宋体" w:cs="宋体"/>
          <w:kern w:val="0"/>
          <w:sz w:val="24"/>
          <w:szCs w:val="24"/>
          <w:lang w:val="en-US" w:eastAsia="zh-CN" w:bidi="ar-SA"/>
        </w:rPr>
        <w:t>其他专名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cixin_map.put("nl","</w:t>
      </w:r>
      <w:r>
        <w:rPr>
          <w:rFonts w:hint="eastAsia" w:ascii="Times New Roman" w:hAnsi="Times New Roman" w:eastAsia="宋体" w:cs="宋体"/>
          <w:kern w:val="0"/>
          <w:sz w:val="24"/>
          <w:szCs w:val="24"/>
          <w:lang w:val="en-US" w:eastAsia="zh-CN" w:bidi="ar-SA"/>
        </w:rPr>
        <w:t>机构团体</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cixin_map.put("i","</w:t>
      </w:r>
      <w:r>
        <w:rPr>
          <w:rFonts w:hint="eastAsia" w:ascii="Times New Roman" w:hAnsi="Times New Roman" w:eastAsia="宋体" w:cs="宋体"/>
          <w:kern w:val="0"/>
          <w:sz w:val="24"/>
          <w:szCs w:val="24"/>
          <w:lang w:val="en-US" w:eastAsia="zh-CN" w:bidi="ar-SA"/>
        </w:rPr>
        <w:t>成语</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cixin_map.put("j","</w:t>
      </w:r>
      <w:r>
        <w:rPr>
          <w:rFonts w:hint="eastAsia" w:ascii="Times New Roman" w:hAnsi="Times New Roman" w:eastAsia="宋体" w:cs="宋体"/>
          <w:kern w:val="0"/>
          <w:sz w:val="24"/>
          <w:szCs w:val="24"/>
          <w:lang w:val="en-US" w:eastAsia="zh-CN" w:bidi="ar-SA"/>
        </w:rPr>
        <w:t>缩写词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cixin_map.put("ws","</w:t>
      </w:r>
      <w:r>
        <w:rPr>
          <w:rFonts w:hint="eastAsia" w:ascii="Times New Roman" w:hAnsi="Times New Roman" w:eastAsia="宋体" w:cs="宋体"/>
          <w:kern w:val="0"/>
          <w:sz w:val="24"/>
          <w:szCs w:val="24"/>
          <w:lang w:val="en-US" w:eastAsia="zh-CN" w:bidi="ar-SA"/>
        </w:rPr>
        <w:t>外来词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cixin_map.put("g","</w:t>
      </w:r>
      <w:r>
        <w:rPr>
          <w:rFonts w:hint="eastAsia" w:ascii="Times New Roman" w:hAnsi="Times New Roman" w:eastAsia="宋体" w:cs="宋体"/>
          <w:kern w:val="0"/>
          <w:sz w:val="24"/>
          <w:szCs w:val="24"/>
          <w:lang w:val="en-US" w:eastAsia="zh-CN" w:bidi="ar-SA"/>
        </w:rPr>
        <w:t>词素</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cixin_map.put("x","</w:t>
      </w:r>
      <w:r>
        <w:rPr>
          <w:rFonts w:hint="eastAsia" w:ascii="Times New Roman" w:hAnsi="Times New Roman" w:eastAsia="宋体" w:cs="宋体"/>
          <w:kern w:val="0"/>
          <w:sz w:val="24"/>
          <w:szCs w:val="24"/>
          <w:lang w:val="en-US" w:eastAsia="zh-CN" w:bidi="ar-SA"/>
        </w:rPr>
        <w:t>非词位</w:t>
      </w:r>
      <w:r>
        <w:rPr>
          <w:rFonts w:hint="default" w:ascii="Times New Roman" w:hAnsi="Times New Roman" w:eastAsia="宋体" w:cs="宋体"/>
          <w:kern w:val="0"/>
          <w:sz w:val="24"/>
          <w:szCs w:val="24"/>
          <w:lang w:val="en-US" w:eastAsia="zh-CN" w:bidi="ar-SA"/>
        </w:rPr>
        <w: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Runnable   JuZi=new  Runnable(){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更新界面</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Report_juzi.setText(ReportJuzi);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Runnable   adjust_text=new  Runnable(){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更新界面</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TempStr[] = ReportStr.split("\\.");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for(int i =0;i&lt; TextCount;i++)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text_views.get(i).setText(TempStr[i]);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Report_juzi.setText(ReportJuzi);</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Runnable   adjust_text_zhiding=new  Runnable(){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@Override</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public void run()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eastAsia" w:ascii="Times New Roman" w:hAnsi="Times New Roman" w:eastAsia="宋体" w:cs="宋体"/>
          <w:kern w:val="0"/>
          <w:sz w:val="24"/>
          <w:szCs w:val="24"/>
          <w:lang w:val="en-US" w:eastAsia="zh-CN" w:bidi="ar-SA"/>
        </w:rPr>
        <w:t>更新界面</w:t>
      </w:r>
      <w:r>
        <w:rPr>
          <w:rFonts w:hint="eastAsia" w:ascii="Times New Roman" w:hAnsi="Times New Roman" w:eastAsia="宋体" w:cs="宋体"/>
          <w:kern w:val="0"/>
          <w:sz w:val="24"/>
          <w:szCs w:val="24"/>
          <w:lang w:val="en-US" w:eastAsia="zh-CN" w:bidi="ar-SA"/>
        </w:rPr>
        <w:br w:type="textWrapping"/>
      </w:r>
      <w:r>
        <w:rPr>
          <w:rFonts w:hint="eastAsia"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t>String TempStr[] = ReportStr.split("\\.");</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text_views.get(Index).setText(TempStr[Index]);</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 xml:space="preserve">    };</w:t>
      </w:r>
      <w:r>
        <w:rPr>
          <w:rFonts w:hint="default" w:ascii="Times New Roman" w:hAnsi="Times New Roman" w:eastAsia="宋体" w:cs="宋体"/>
          <w:kern w:val="0"/>
          <w:sz w:val="24"/>
          <w:szCs w:val="24"/>
          <w:lang w:val="en-US" w:eastAsia="zh-CN" w:bidi="ar-SA"/>
        </w:rPr>
        <w:br w:type="textWrapping"/>
      </w:r>
      <w:r>
        <w:rPr>
          <w:rFonts w:hint="default" w:ascii="Times New Roman" w:hAnsi="Times New Roman" w:eastAsia="宋体" w:cs="宋体"/>
          <w:kern w:val="0"/>
          <w:sz w:val="24"/>
          <w:szCs w:val="24"/>
          <w:lang w:val="en-US" w:eastAsia="zh-CN" w:bidi="ar-SA"/>
        </w:rPr>
        <w:t>}</w:t>
      </w:r>
    </w:p>
    <w:p>
      <w:pPr>
        <w:rPr>
          <w:rFonts w:hint="default" w:ascii="Consolas" w:hAnsi="Consolas" w:eastAsia="宋体"/>
          <w:color w:val="000000"/>
          <w:sz w:val="20"/>
          <w:szCs w:val="24"/>
          <w:lang w:val="en-US" w:eastAsia="zh-CN"/>
        </w:rPr>
        <w:sectPr>
          <w:type w:val="continuous"/>
          <w:pgSz w:w="11906" w:h="16838"/>
          <w:pgMar w:top="1701" w:right="1418" w:bottom="1418" w:left="1418" w:header="907" w:footer="851" w:gutter="567"/>
          <w:cols w:equalWidth="0" w:num="2">
            <w:col w:w="4039" w:space="425"/>
            <w:col w:w="4039"/>
          </w:cols>
          <w:docGrid w:linePitch="403" w:charSpace="-819"/>
        </w:sectPr>
      </w:pPr>
    </w:p>
    <w:p>
      <w:pPr>
        <w:rPr>
          <w:rFonts w:hint="default" w:ascii="Consolas" w:hAnsi="Consolas" w:eastAsia="宋体"/>
          <w:color w:val="000000"/>
          <w:sz w:val="20"/>
          <w:szCs w:val="24"/>
          <w:lang w:val="en-US" w:eastAsia="zh-CN"/>
        </w:rPr>
      </w:pPr>
    </w:p>
    <w:sectPr>
      <w:type w:val="continuous"/>
      <w:pgSz w:w="11906" w:h="16838"/>
      <w:pgMar w:top="1701" w:right="1418" w:bottom="1418" w:left="1418" w:header="907" w:footer="851" w:gutter="567"/>
      <w:cols w:space="720" w:num="1"/>
      <w:docGrid w:linePitch="403" w:charSpace="-81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Gulliver">
    <w:altName w:val="Times New Roman"/>
    <w:panose1 w:val="00000000000000000000"/>
    <w:charset w:val="00"/>
    <w:family w:val="roman"/>
    <w:pitch w:val="default"/>
    <w:sig w:usb0="00000000" w:usb1="00000000" w:usb2="00000000" w:usb3="00000000" w:csb0="00040001" w:csb1="00000000"/>
  </w:font>
  <w:font w:name="MS Mincho">
    <w:altName w:val="Yu Gothic UI"/>
    <w:panose1 w:val="02020609040205080304"/>
    <w:charset w:val="80"/>
    <w:family w:val="roman"/>
    <w:pitch w:val="default"/>
    <w:sig w:usb0="00000001" w:usb1="0807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Arial">
    <w:panose1 w:val="020B0604020202020204"/>
    <w:charset w:val="00"/>
    <w:family w:val="swiss"/>
    <w:pitch w:val="default"/>
    <w:sig w:usb0="E0002EFF" w:usb1="C000785B" w:usb2="00000009" w:usb3="00000000" w:csb0="400001FF" w:csb1="FFFF0000"/>
  </w:font>
  <w:font w:name="楷体_GB2312">
    <w:altName w:val="楷体"/>
    <w:panose1 w:val="02010609030101010101"/>
    <w:charset w:val="86"/>
    <w:family w:val="modern"/>
    <w:pitch w:val="default"/>
    <w:sig w:usb0="00000001" w:usb1="080E0000" w:usb2="00000010" w:usb3="00000000" w:csb0="00040000" w:csb1="00000000"/>
  </w:font>
  <w:font w:name="楷体">
    <w:panose1 w:val="02010609060101010101"/>
    <w:charset w:val="86"/>
    <w:family w:val="auto"/>
    <w:pitch w:val="default"/>
    <w:sig w:usb0="800002BF" w:usb1="38CF7CFA" w:usb2="00000016" w:usb3="00000000" w:csb0="00040001" w:csb1="00000000"/>
  </w:font>
  <w:font w:name="Times">
    <w:altName w:val="Times New Roman"/>
    <w:panose1 w:val="02020603050405020304"/>
    <w:charset w:val="00"/>
    <w:family w:val="roman"/>
    <w:pitch w:val="default"/>
    <w:sig w:usb0="E0002EFF" w:usb1="C000785B" w:usb2="00000009" w:usb3="00000000" w:csb0="000001FF" w:csb1="00000000"/>
  </w:font>
  <w:font w:name="方正小标宋_GBK">
    <w:altName w:val="宋体"/>
    <w:panose1 w:val="03000509000000000000"/>
    <w:charset w:val="86"/>
    <w:family w:val="script"/>
    <w:pitch w:val="default"/>
    <w:sig w:usb0="00000001" w:usb1="080E0000" w:usb2="0000001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华文彩云">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使用中文字体">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使用中文字">
    <w:altName w:val="Segoe Print"/>
    <w:panose1 w:val="00000000000000000000"/>
    <w:charset w:val="00"/>
    <w:family w:val="auto"/>
    <w:pitch w:val="default"/>
    <w:sig w:usb0="00000000" w:usb1="00000000" w:usb2="00000000" w:usb3="00000000" w:csb0="00000000" w:csb1="00000000"/>
  </w:font>
  <w:font w:name="(使用中文">
    <w:altName w:val="Segoe Print"/>
    <w:panose1 w:val="00000000000000000000"/>
    <w:charset w:val="00"/>
    <w:family w:val="auto"/>
    <w:pitch w:val="default"/>
    <w:sig w:usb0="00000000" w:usb1="00000000" w:usb2="00000000" w:usb3="00000000" w:csb0="00000000" w:csb1="00000000"/>
  </w:font>
  <w:font w:name="(使用中">
    <w:altName w:val="Segoe Print"/>
    <w:panose1 w:val="00000000000000000000"/>
    <w:charset w:val="00"/>
    <w:family w:val="auto"/>
    <w:pitch w:val="default"/>
    <w:sig w:usb0="00000000" w:usb1="00000000" w:usb2="00000000" w:usb3="00000000" w:csb0="00000000" w:csb1="00000000"/>
  </w:font>
  <w:font w:name="(使用">
    <w:altName w:val="Segoe Print"/>
    <w:panose1 w:val="00000000000000000000"/>
    <w:charset w:val="00"/>
    <w:family w:val="auto"/>
    <w:pitch w:val="default"/>
    <w:sig w:usb0="00000000" w:usb1="00000000" w:usb2="00000000" w:usb3="00000000" w:csb0="00000000" w:csb1="00000000"/>
  </w:font>
  <w:font w:name="(使">
    <w:altName w:val="Segoe Print"/>
    <w:panose1 w:val="00000000000000000000"/>
    <w:charset w:val="00"/>
    <w:family w:val="auto"/>
    <w:pitch w:val="default"/>
    <w:sig w:usb0="00000000" w:usb1="00000000" w:usb2="00000000" w:usb3="00000000" w:csb0="00000000" w:csb1="00000000"/>
  </w:font>
  <w:font w:nam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r>
      <w:t>1</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fldChar w:fldCharType="begin"/>
    </w:r>
    <w:r>
      <w:instrText xml:space="preserve">PAGE   \* MERGEFORMAT</w:instrText>
    </w:r>
    <w:r>
      <w:fldChar w:fldCharType="separate"/>
    </w:r>
    <w:r>
      <w:rPr>
        <w:lang w:val="zh-CN"/>
      </w:rPr>
      <w:t>46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rPr>
        <w:rFonts w:ascii="Times New Roman" w:hAnsi="Times New Roman"/>
      </w:rP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III</w:t>
    </w:r>
    <w:r>
      <w:rPr>
        <w:rFonts w:ascii="Times New Roman" w:hAnsi="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fldChar w:fldCharType="begin"/>
    </w:r>
    <w:r>
      <w:instrText xml:space="preserve">PAGE   \* MERGEFORMAT</w:instrText>
    </w:r>
    <w:r>
      <w:fldChar w:fldCharType="separate"/>
    </w:r>
    <w:r>
      <w:rPr>
        <w:lang w:val="zh-CN"/>
      </w:rPr>
      <w:t>IV</w:t>
    </w:r>
    <w:r>
      <w:fldChar w:fldCharType="end"/>
    </w:r>
  </w:p>
  <w:p>
    <w:pPr>
      <w:pStyle w:val="19"/>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rPr>
        <w:rFonts w:ascii="Times New Roman" w:hAnsi="Times New Roman"/>
      </w:rP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III</w:t>
    </w:r>
    <w:r>
      <w:rPr>
        <w:rFonts w:ascii="Times New Roman" w:hAnsi="Times New Roma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fldChar w:fldCharType="begin"/>
    </w:r>
    <w:r>
      <w:instrText xml:space="preserve">PAGE   \* MERGEFORMAT</w:instrText>
    </w:r>
    <w:r>
      <w:fldChar w:fldCharType="separate"/>
    </w:r>
    <w:r>
      <w:rPr>
        <w:lang w:val="zh-CN"/>
      </w:rPr>
      <w:t>IV</w:t>
    </w:r>
    <w:r>
      <w:fldChar w:fldCharType="end"/>
    </w:r>
  </w:p>
  <w:p>
    <w:pPr>
      <w:pStyle w:val="19"/>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97"/>
      <w:rPr>
        <w:rFonts w:ascii="Times New Roman" w:hAnsi="Times New Roman"/>
      </w:rP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45</w:t>
    </w:r>
    <w:r>
      <w:rPr>
        <w:rFonts w:ascii="Times New Roman" w:hAnsi="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sz w:val="21"/>
        <w:szCs w:val="21"/>
      </w:rPr>
    </w:pPr>
    <w:r>
      <w:rPr>
        <w:rFonts w:hint="eastAsia"/>
        <w:sz w:val="21"/>
        <w:szCs w:val="21"/>
      </w:rPr>
      <w:t>第</w:t>
    </w:r>
    <w:r>
      <w:rPr>
        <w:sz w:val="21"/>
        <w:szCs w:val="21"/>
      </w:rPr>
      <w:t>1</w:t>
    </w:r>
    <w:r>
      <w:rPr>
        <w:rFonts w:hint="eastAsia"/>
        <w:sz w:val="21"/>
        <w:szCs w:val="21"/>
      </w:rPr>
      <w:t>章 引言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left"/>
      <w:rPr>
        <w:sz w:val="21"/>
        <w:szCs w:val="21"/>
      </w:rPr>
    </w:pPr>
    <w:r>
      <w:rPr>
        <w:rFonts w:hint="eastAsia"/>
        <w:sz w:val="21"/>
        <w:szCs w:val="21"/>
      </w:rPr>
      <w:t>重庆邮电大学硕士学</w:t>
    </w:r>
    <w:r>
      <w:rPr>
        <w:rFonts w:hint="eastAsia"/>
        <w:sz w:val="21"/>
        <w:szCs w:val="21"/>
        <w:lang w:eastAsia="zh-CN"/>
      </w:rPr>
      <w:t>及</w:t>
    </w:r>
    <w:r>
      <w:rPr>
        <w:rFonts w:hint="eastAsia"/>
        <w:sz w:val="21"/>
        <w:szCs w:val="21"/>
      </w:rPr>
      <w:t>位论文第</w:t>
    </w:r>
    <w:r>
      <w:rPr>
        <w:sz w:val="21"/>
        <w:szCs w:val="21"/>
      </w:rPr>
      <w:t>1</w:t>
    </w:r>
    <w:r>
      <w:rPr>
        <w:rFonts w:hint="eastAsia"/>
        <w:sz w:val="21"/>
        <w:szCs w:val="21"/>
      </w:rPr>
      <w:t>章引言</w:t>
    </w:r>
    <w:r>
      <w:rPr>
        <w:rFonts w:hint="eastAsia"/>
        <w:sz w:val="21"/>
        <w:szCs w:val="21"/>
        <w:lang w:eastAsia="zh-CN"/>
      </w:rPr>
      <w:t>论文结构</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sz w:val="21"/>
        <w:szCs w:val="21"/>
      </w:rPr>
    </w:pPr>
    <w:r>
      <w:rPr>
        <w:rFonts w:hint="eastAsia"/>
        <w:sz w:val="21"/>
        <w:szCs w:val="21"/>
      </w:rPr>
      <w:t xml:space="preserve">第2章 </w:t>
    </w:r>
    <w:r>
      <w:rPr>
        <w:rFonts w:hint="eastAsia"/>
        <w:sz w:val="21"/>
        <w:szCs w:val="21"/>
        <w:lang w:eastAsia="zh-CN"/>
      </w:rPr>
      <w:t>系统方案论证</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sz w:val="21"/>
        <w:szCs w:val="21"/>
      </w:rPr>
    </w:pPr>
    <w:r>
      <w:rPr>
        <w:rFonts w:hint="eastAsia"/>
        <w:sz w:val="21"/>
        <w:szCs w:val="21"/>
      </w:rPr>
      <w:t>第</w:t>
    </w:r>
    <w:r>
      <w:rPr>
        <w:sz w:val="21"/>
        <w:szCs w:val="21"/>
      </w:rPr>
      <w:t>3</w:t>
    </w:r>
    <w:r>
      <w:rPr>
        <w:rFonts w:hint="eastAsia"/>
        <w:sz w:val="21"/>
        <w:szCs w:val="21"/>
      </w:rPr>
      <w:t xml:space="preserve">章 </w:t>
    </w:r>
    <w:r>
      <w:rPr>
        <w:rFonts w:hint="eastAsia"/>
        <w:sz w:val="21"/>
        <w:szCs w:val="21"/>
        <w:lang w:eastAsia="zh-CN"/>
      </w:rPr>
      <w:t>总体设计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sz w:val="21"/>
        <w:szCs w:val="21"/>
      </w:rPr>
    </w:pPr>
    <w:r>
      <w:rPr>
        <w:rFonts w:hint="eastAsia"/>
        <w:sz w:val="21"/>
        <w:szCs w:val="21"/>
      </w:rPr>
      <w:t>第</w:t>
    </w:r>
    <w:r>
      <w:rPr>
        <w:sz w:val="21"/>
        <w:szCs w:val="21"/>
      </w:rPr>
      <w:t>4</w:t>
    </w:r>
    <w:r>
      <w:rPr>
        <w:rFonts w:hint="eastAsia"/>
        <w:sz w:val="21"/>
        <w:szCs w:val="21"/>
      </w:rPr>
      <w:t xml:space="preserve">章 </w:t>
    </w:r>
    <w:r>
      <w:rPr>
        <w:rFonts w:hint="eastAsia"/>
        <w:sz w:val="21"/>
        <w:szCs w:val="21"/>
        <w:lang w:eastAsia="zh-CN"/>
      </w:rPr>
      <w:t>硬件设计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sz w:val="21"/>
        <w:szCs w:val="21"/>
      </w:rPr>
    </w:pPr>
    <w:r>
      <w:rPr>
        <w:rFonts w:hint="eastAsia"/>
        <w:sz w:val="21"/>
        <w:szCs w:val="21"/>
      </w:rPr>
      <w:t>第</w:t>
    </w:r>
    <w:r>
      <w:rPr>
        <w:sz w:val="21"/>
        <w:szCs w:val="21"/>
      </w:rPr>
      <w:t>5</w:t>
    </w:r>
    <w:r>
      <w:rPr>
        <w:rFonts w:hint="eastAsia"/>
        <w:sz w:val="21"/>
        <w:szCs w:val="21"/>
      </w:rPr>
      <w:t xml:space="preserve">章 </w:t>
    </w:r>
    <w:r>
      <w:rPr>
        <w:rFonts w:hint="eastAsia"/>
        <w:sz w:val="21"/>
        <w:szCs w:val="21"/>
        <w:lang w:eastAsia="zh-CN"/>
      </w:rPr>
      <w:t>软件设计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sz w:val="21"/>
        <w:szCs w:val="21"/>
      </w:rPr>
    </w:pPr>
    <w:r>
      <w:rPr>
        <w:rFonts w:hint="eastAsia"/>
        <w:sz w:val="21"/>
        <w:szCs w:val="21"/>
      </w:rPr>
      <w:t>第</w:t>
    </w:r>
    <w:r>
      <w:rPr>
        <w:sz w:val="21"/>
        <w:szCs w:val="21"/>
      </w:rPr>
      <w:t>6</w:t>
    </w:r>
    <w:r>
      <w:rPr>
        <w:rFonts w:hint="eastAsia"/>
        <w:sz w:val="21"/>
        <w:szCs w:val="21"/>
      </w:rPr>
      <w:t xml:space="preserve">章 </w:t>
    </w:r>
    <w:r>
      <w:rPr>
        <w:rFonts w:hint="eastAsia"/>
        <w:sz w:val="21"/>
        <w:szCs w:val="21"/>
        <w:lang w:eastAsia="zh-CN"/>
      </w:rPr>
      <w:t>系统功能实现及测试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hint="default" w:eastAsia="宋体"/>
        <w:sz w:val="21"/>
        <w:szCs w:val="21"/>
        <w:lang w:val="en-US" w:eastAsia="zh-CN"/>
      </w:rPr>
    </w:pPr>
    <w:r>
      <w:rPr>
        <w:rFonts w:hint="eastAsia"/>
        <w:sz w:val="21"/>
        <w:szCs w:val="21"/>
        <w:lang w:val="en-US" w:eastAsia="zh-CN"/>
      </w:rPr>
      <w:t>第7章 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hint="default"/>
        <w:sz w:val="21"/>
        <w:szCs w:val="21"/>
        <w:lang w:val="en-US" w:eastAsia="zh-CN"/>
      </w:rPr>
    </w:pPr>
    <w:r>
      <w:rPr>
        <w:rFonts w:hint="eastAsia"/>
        <w:sz w:val="21"/>
        <w:szCs w:val="21"/>
        <w:lang w:val="en-US" w:eastAsia="zh-CN"/>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sz w:val="21"/>
        <w:szCs w:val="21"/>
      </w:rPr>
    </w:pPr>
    <w:r>
      <w:rPr>
        <w:rFonts w:hint="eastAsia"/>
        <w:sz w:val="21"/>
        <w:szCs w:val="21"/>
      </w:rPr>
      <w:t>附录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rPr>
        <w:sz w:val="21"/>
        <w:szCs w:val="21"/>
      </w:rPr>
    </w:pPr>
    <w:r>
      <w:rPr>
        <w:rFonts w:hint="eastAsia"/>
        <w:sz w:val="21"/>
        <w:szCs w:val="21"/>
      </w:rPr>
      <w:t>重庆邮电大学硕士学位论文第</w:t>
    </w:r>
    <w:r>
      <w:rPr>
        <w:sz w:val="21"/>
        <w:szCs w:val="21"/>
      </w:rPr>
      <w:t>1</w:t>
    </w:r>
    <w:r>
      <w:rPr>
        <w:rFonts w:hint="eastAsia"/>
        <w:sz w:val="21"/>
        <w:szCs w:val="21"/>
      </w:rPr>
      <w:t>章引言</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single" w:color="auto" w:sz="4" w:space="1"/>
      </w:pBdr>
      <w:ind w:firstLine="360"/>
      <w:rPr>
        <w:lang w:eastAsia="zh-CN"/>
      </w:rPr>
    </w:pPr>
    <w:r>
      <w:rPr>
        <w:rFonts w:hint="eastAsia"/>
        <w:sz w:val="21"/>
        <w:szCs w:val="21"/>
      </w:rPr>
      <w:t>重庆邮电大学本科毕业设计（论文）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rPr>
        <w:sz w:val="21"/>
        <w:szCs w:val="21"/>
      </w:rPr>
    </w:pPr>
    <w:r>
      <w:rPr>
        <w:rFonts w:hint="eastAsia"/>
        <w:sz w:val="21"/>
        <w:szCs w:val="21"/>
      </w:rPr>
      <w:t>重庆邮电大学硕士学位论文第</w:t>
    </w:r>
    <w:r>
      <w:rPr>
        <w:sz w:val="21"/>
        <w:szCs w:val="21"/>
      </w:rPr>
      <w:t>1</w:t>
    </w:r>
    <w:r>
      <w:rPr>
        <w:rFonts w:hint="eastAsia"/>
        <w:sz w:val="21"/>
        <w:szCs w:val="21"/>
      </w:rPr>
      <w:t>章引言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C1E7CC1"/>
    <w:multiLevelType w:val="multilevel"/>
    <w:tmpl w:val="3C1E7CC1"/>
    <w:lvl w:ilvl="0" w:tentative="0">
      <w:start w:val="1"/>
      <w:numFmt w:val="decimal"/>
      <w:pStyle w:val="121"/>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2CA544A"/>
    <w:multiLevelType w:val="singleLevel"/>
    <w:tmpl w:val="52CA544A"/>
    <w:lvl w:ilvl="0" w:tentative="0">
      <w:start w:val="1"/>
      <w:numFmt w:val="decimal"/>
      <w:pStyle w:val="95"/>
      <w:lvlText w:val="[%1]"/>
      <w:lvlJc w:val="left"/>
      <w:pPr>
        <w:tabs>
          <w:tab w:val="left" w:pos="360"/>
        </w:tabs>
        <w:ind w:left="360" w:hanging="360"/>
      </w:pPr>
      <w:rPr>
        <w:rFonts w:hint="default" w:ascii="Times New Roman" w:hAnsi="Times New Roman" w:cs="Times New Roman"/>
        <w:b w:val="0"/>
        <w:bCs w:val="0"/>
        <w:i w:val="0"/>
        <w:iCs w:val="0"/>
        <w:sz w:val="16"/>
        <w:szCs w:val="16"/>
      </w:rPr>
    </w:lvl>
  </w:abstractNum>
  <w:abstractNum w:abstractNumId="2">
    <w:nsid w:val="70508422"/>
    <w:multiLevelType w:val="singleLevel"/>
    <w:tmpl w:val="70508422"/>
    <w:lvl w:ilvl="0" w:tentative="0">
      <w:start w:val="3"/>
      <w:numFmt w:val="decimal"/>
      <w:suff w:val="space"/>
      <w:lvlText w:val="第%1章"/>
      <w:lvlJc w:val="left"/>
      <w:pPr>
        <w:ind w:left="2731" w:firstLine="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hyphenationZone w:val="360"/>
  <w:evenAndOddHeaders w:val="1"/>
  <w:drawingGridHorizontalSpacing w:val="118"/>
  <w:drawingGridVerticalSpacing w:val="403"/>
  <w:displayHorizontalDrawingGridEvery w:val="1"/>
  <w:displayVerticalDrawingGridEvery w:val="1"/>
  <w:noPunctuationKerning w:val="1"/>
  <w:characterSpacingControl w:val="compressPunctuation"/>
  <w:noLineBreaksAfter w:lang="zh-CN" w:val="$([{£¥·‘“〈《「『【〔〖〝﹙﹛﹝＄（．［｛￡￥"/>
  <w:noLineBreaksBefore w:lang="zh-CN" w:val="!%),.:;&gt;?]}¢¨°·ˇˉ―‖’”…‰′″›℃∶、。〃〉》」』】〕〗〞︶︺︾﹀﹄﹚﹜﹞！＂％＇），．：；？］｀｜｝～￠"/>
  <w:footnotePr>
    <w:footnote w:id="0"/>
    <w:footnote w:id="1"/>
  </w:footnotePr>
  <w:endnotePr>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used-aurora" w:val="i:1"/>
    <w:docVar w:name="ne_docversion" w:val="NoteExpress 2.0"/>
    <w:docVar w:name="ne_stylename" w:val="ÖØÇì´óÑ§ÑÐ¾¿ÉúÑ§Î»ÂÛÎÄ²Î¿¼ÎÄÏ×¸ñÊ½"/>
  </w:docVars>
  <w:rsids>
    <w:rsidRoot w:val="00172A27"/>
    <w:rsid w:val="00000572"/>
    <w:rsid w:val="00000A35"/>
    <w:rsid w:val="000016FB"/>
    <w:rsid w:val="00002455"/>
    <w:rsid w:val="00002816"/>
    <w:rsid w:val="00002B1F"/>
    <w:rsid w:val="00002C61"/>
    <w:rsid w:val="00002F36"/>
    <w:rsid w:val="000031D4"/>
    <w:rsid w:val="0000340A"/>
    <w:rsid w:val="000035B1"/>
    <w:rsid w:val="0000396D"/>
    <w:rsid w:val="00003B7F"/>
    <w:rsid w:val="00003DD1"/>
    <w:rsid w:val="000040AB"/>
    <w:rsid w:val="00004288"/>
    <w:rsid w:val="000044E9"/>
    <w:rsid w:val="0000468A"/>
    <w:rsid w:val="0000499E"/>
    <w:rsid w:val="00004CE2"/>
    <w:rsid w:val="00005B41"/>
    <w:rsid w:val="000060DE"/>
    <w:rsid w:val="000102B7"/>
    <w:rsid w:val="00010370"/>
    <w:rsid w:val="00010768"/>
    <w:rsid w:val="00010870"/>
    <w:rsid w:val="00010C08"/>
    <w:rsid w:val="000113DA"/>
    <w:rsid w:val="00011652"/>
    <w:rsid w:val="000117AF"/>
    <w:rsid w:val="00012102"/>
    <w:rsid w:val="0001243E"/>
    <w:rsid w:val="00014106"/>
    <w:rsid w:val="0001427D"/>
    <w:rsid w:val="000147E7"/>
    <w:rsid w:val="000148E6"/>
    <w:rsid w:val="0001532B"/>
    <w:rsid w:val="00015BE2"/>
    <w:rsid w:val="00015F2E"/>
    <w:rsid w:val="000166C1"/>
    <w:rsid w:val="0001731B"/>
    <w:rsid w:val="0001783E"/>
    <w:rsid w:val="00021299"/>
    <w:rsid w:val="00021810"/>
    <w:rsid w:val="00021C6B"/>
    <w:rsid w:val="00022407"/>
    <w:rsid w:val="00022B46"/>
    <w:rsid w:val="00022E6E"/>
    <w:rsid w:val="000251BA"/>
    <w:rsid w:val="00025944"/>
    <w:rsid w:val="0002710D"/>
    <w:rsid w:val="000271F6"/>
    <w:rsid w:val="00027640"/>
    <w:rsid w:val="00027C3B"/>
    <w:rsid w:val="00027EE1"/>
    <w:rsid w:val="00030B71"/>
    <w:rsid w:val="00030BE9"/>
    <w:rsid w:val="00030D67"/>
    <w:rsid w:val="0003414A"/>
    <w:rsid w:val="000351B7"/>
    <w:rsid w:val="00035439"/>
    <w:rsid w:val="00036C9B"/>
    <w:rsid w:val="000371A7"/>
    <w:rsid w:val="00037498"/>
    <w:rsid w:val="0003769B"/>
    <w:rsid w:val="00037FD1"/>
    <w:rsid w:val="0004026D"/>
    <w:rsid w:val="00040402"/>
    <w:rsid w:val="0004054C"/>
    <w:rsid w:val="00040D4D"/>
    <w:rsid w:val="000416FE"/>
    <w:rsid w:val="00042440"/>
    <w:rsid w:val="00042FE6"/>
    <w:rsid w:val="0004327C"/>
    <w:rsid w:val="00043374"/>
    <w:rsid w:val="0004356B"/>
    <w:rsid w:val="000447ED"/>
    <w:rsid w:val="00044B26"/>
    <w:rsid w:val="00044F3D"/>
    <w:rsid w:val="000452F8"/>
    <w:rsid w:val="00045C7E"/>
    <w:rsid w:val="00046A86"/>
    <w:rsid w:val="00046F91"/>
    <w:rsid w:val="00046FC1"/>
    <w:rsid w:val="00047015"/>
    <w:rsid w:val="00047708"/>
    <w:rsid w:val="00047ADD"/>
    <w:rsid w:val="00050239"/>
    <w:rsid w:val="00050505"/>
    <w:rsid w:val="00050565"/>
    <w:rsid w:val="0005071E"/>
    <w:rsid w:val="0005166C"/>
    <w:rsid w:val="000526FF"/>
    <w:rsid w:val="00052BE7"/>
    <w:rsid w:val="00052F09"/>
    <w:rsid w:val="00053599"/>
    <w:rsid w:val="00053847"/>
    <w:rsid w:val="00053BBE"/>
    <w:rsid w:val="00053CA1"/>
    <w:rsid w:val="000544E6"/>
    <w:rsid w:val="00056358"/>
    <w:rsid w:val="00056C06"/>
    <w:rsid w:val="00057449"/>
    <w:rsid w:val="000575FB"/>
    <w:rsid w:val="000576B9"/>
    <w:rsid w:val="0005798B"/>
    <w:rsid w:val="00057FD5"/>
    <w:rsid w:val="000605DC"/>
    <w:rsid w:val="00060B1E"/>
    <w:rsid w:val="00060B58"/>
    <w:rsid w:val="000612F6"/>
    <w:rsid w:val="000613EE"/>
    <w:rsid w:val="00061FBA"/>
    <w:rsid w:val="00062396"/>
    <w:rsid w:val="00064509"/>
    <w:rsid w:val="00064CC1"/>
    <w:rsid w:val="00065C1E"/>
    <w:rsid w:val="000662CE"/>
    <w:rsid w:val="00066BC8"/>
    <w:rsid w:val="00066E6F"/>
    <w:rsid w:val="00067089"/>
    <w:rsid w:val="000704E3"/>
    <w:rsid w:val="00071222"/>
    <w:rsid w:val="000716CD"/>
    <w:rsid w:val="000722EC"/>
    <w:rsid w:val="0007245B"/>
    <w:rsid w:val="0007253B"/>
    <w:rsid w:val="00072602"/>
    <w:rsid w:val="00072E09"/>
    <w:rsid w:val="00072F07"/>
    <w:rsid w:val="0007362E"/>
    <w:rsid w:val="00073933"/>
    <w:rsid w:val="00073A20"/>
    <w:rsid w:val="00073DF8"/>
    <w:rsid w:val="00074DAB"/>
    <w:rsid w:val="00074F38"/>
    <w:rsid w:val="000754CE"/>
    <w:rsid w:val="000756EF"/>
    <w:rsid w:val="0007587A"/>
    <w:rsid w:val="00075A29"/>
    <w:rsid w:val="000766BD"/>
    <w:rsid w:val="00076DE9"/>
    <w:rsid w:val="000808CE"/>
    <w:rsid w:val="00080DD5"/>
    <w:rsid w:val="000816D5"/>
    <w:rsid w:val="00081A07"/>
    <w:rsid w:val="00081D15"/>
    <w:rsid w:val="00082FC4"/>
    <w:rsid w:val="00083129"/>
    <w:rsid w:val="0008391D"/>
    <w:rsid w:val="00083D66"/>
    <w:rsid w:val="00083ED0"/>
    <w:rsid w:val="00083FE6"/>
    <w:rsid w:val="00084491"/>
    <w:rsid w:val="000846EF"/>
    <w:rsid w:val="00084AE4"/>
    <w:rsid w:val="00084FE2"/>
    <w:rsid w:val="00085523"/>
    <w:rsid w:val="000856DD"/>
    <w:rsid w:val="000858BA"/>
    <w:rsid w:val="00085E63"/>
    <w:rsid w:val="000868EF"/>
    <w:rsid w:val="0008794F"/>
    <w:rsid w:val="00087C08"/>
    <w:rsid w:val="0009001C"/>
    <w:rsid w:val="00090536"/>
    <w:rsid w:val="00092B58"/>
    <w:rsid w:val="00092BC1"/>
    <w:rsid w:val="00092D3B"/>
    <w:rsid w:val="00092F12"/>
    <w:rsid w:val="000938FE"/>
    <w:rsid w:val="00093C1B"/>
    <w:rsid w:val="00094A12"/>
    <w:rsid w:val="00094F80"/>
    <w:rsid w:val="000950CD"/>
    <w:rsid w:val="000954BB"/>
    <w:rsid w:val="00095691"/>
    <w:rsid w:val="0009580D"/>
    <w:rsid w:val="0009593B"/>
    <w:rsid w:val="00095B91"/>
    <w:rsid w:val="000968D1"/>
    <w:rsid w:val="00097568"/>
    <w:rsid w:val="000977C0"/>
    <w:rsid w:val="000A008E"/>
    <w:rsid w:val="000A0205"/>
    <w:rsid w:val="000A05D5"/>
    <w:rsid w:val="000A12AC"/>
    <w:rsid w:val="000A1984"/>
    <w:rsid w:val="000A19E3"/>
    <w:rsid w:val="000A25A0"/>
    <w:rsid w:val="000A25ED"/>
    <w:rsid w:val="000A2676"/>
    <w:rsid w:val="000A291C"/>
    <w:rsid w:val="000A2E3A"/>
    <w:rsid w:val="000A3999"/>
    <w:rsid w:val="000A41F3"/>
    <w:rsid w:val="000A55F9"/>
    <w:rsid w:val="000A67F5"/>
    <w:rsid w:val="000A7332"/>
    <w:rsid w:val="000A78B9"/>
    <w:rsid w:val="000A78F5"/>
    <w:rsid w:val="000A7A4F"/>
    <w:rsid w:val="000B007E"/>
    <w:rsid w:val="000B00F1"/>
    <w:rsid w:val="000B0263"/>
    <w:rsid w:val="000B044D"/>
    <w:rsid w:val="000B1C48"/>
    <w:rsid w:val="000B2C74"/>
    <w:rsid w:val="000B2D99"/>
    <w:rsid w:val="000B3122"/>
    <w:rsid w:val="000B39BF"/>
    <w:rsid w:val="000B3B6E"/>
    <w:rsid w:val="000B4E81"/>
    <w:rsid w:val="000B4FF6"/>
    <w:rsid w:val="000B5436"/>
    <w:rsid w:val="000B54C1"/>
    <w:rsid w:val="000B551B"/>
    <w:rsid w:val="000B6244"/>
    <w:rsid w:val="000B649D"/>
    <w:rsid w:val="000B7005"/>
    <w:rsid w:val="000B7302"/>
    <w:rsid w:val="000C087E"/>
    <w:rsid w:val="000C0B42"/>
    <w:rsid w:val="000C0B7F"/>
    <w:rsid w:val="000C0CF0"/>
    <w:rsid w:val="000C1036"/>
    <w:rsid w:val="000C1D00"/>
    <w:rsid w:val="000C20C8"/>
    <w:rsid w:val="000C2125"/>
    <w:rsid w:val="000C2B5F"/>
    <w:rsid w:val="000C2E7D"/>
    <w:rsid w:val="000C3036"/>
    <w:rsid w:val="000C3859"/>
    <w:rsid w:val="000C3B9B"/>
    <w:rsid w:val="000C4065"/>
    <w:rsid w:val="000C4458"/>
    <w:rsid w:val="000C477E"/>
    <w:rsid w:val="000C4DB4"/>
    <w:rsid w:val="000C5037"/>
    <w:rsid w:val="000C5825"/>
    <w:rsid w:val="000C5FC7"/>
    <w:rsid w:val="000C635C"/>
    <w:rsid w:val="000C6D9E"/>
    <w:rsid w:val="000C715A"/>
    <w:rsid w:val="000C71E2"/>
    <w:rsid w:val="000C7514"/>
    <w:rsid w:val="000C7D93"/>
    <w:rsid w:val="000C7EF6"/>
    <w:rsid w:val="000C7F2B"/>
    <w:rsid w:val="000D0C15"/>
    <w:rsid w:val="000D0D1C"/>
    <w:rsid w:val="000D0EF5"/>
    <w:rsid w:val="000D1353"/>
    <w:rsid w:val="000D1B93"/>
    <w:rsid w:val="000D1DAB"/>
    <w:rsid w:val="000D27C0"/>
    <w:rsid w:val="000D2B26"/>
    <w:rsid w:val="000D2CB4"/>
    <w:rsid w:val="000D3950"/>
    <w:rsid w:val="000D3C15"/>
    <w:rsid w:val="000D4083"/>
    <w:rsid w:val="000D4319"/>
    <w:rsid w:val="000D4B23"/>
    <w:rsid w:val="000D51F7"/>
    <w:rsid w:val="000D5563"/>
    <w:rsid w:val="000D6365"/>
    <w:rsid w:val="000D783D"/>
    <w:rsid w:val="000E074B"/>
    <w:rsid w:val="000E16B0"/>
    <w:rsid w:val="000E1843"/>
    <w:rsid w:val="000E1CAD"/>
    <w:rsid w:val="000E1DE4"/>
    <w:rsid w:val="000E1FE7"/>
    <w:rsid w:val="000E2055"/>
    <w:rsid w:val="000E24C0"/>
    <w:rsid w:val="000E326C"/>
    <w:rsid w:val="000E3645"/>
    <w:rsid w:val="000E3936"/>
    <w:rsid w:val="000E475E"/>
    <w:rsid w:val="000E4E52"/>
    <w:rsid w:val="000E5735"/>
    <w:rsid w:val="000E590C"/>
    <w:rsid w:val="000E662D"/>
    <w:rsid w:val="000E6982"/>
    <w:rsid w:val="000E69C9"/>
    <w:rsid w:val="000E7D2C"/>
    <w:rsid w:val="000E7D60"/>
    <w:rsid w:val="000F0149"/>
    <w:rsid w:val="000F01B7"/>
    <w:rsid w:val="000F06FA"/>
    <w:rsid w:val="000F08F6"/>
    <w:rsid w:val="000F0E6A"/>
    <w:rsid w:val="000F1962"/>
    <w:rsid w:val="000F2BE6"/>
    <w:rsid w:val="000F2C73"/>
    <w:rsid w:val="000F2EC2"/>
    <w:rsid w:val="000F33E5"/>
    <w:rsid w:val="000F379F"/>
    <w:rsid w:val="000F3BFE"/>
    <w:rsid w:val="000F3CA4"/>
    <w:rsid w:val="000F3DF3"/>
    <w:rsid w:val="000F4088"/>
    <w:rsid w:val="000F48FA"/>
    <w:rsid w:val="000F4E90"/>
    <w:rsid w:val="000F68F3"/>
    <w:rsid w:val="000F7155"/>
    <w:rsid w:val="00100CDA"/>
    <w:rsid w:val="00100F4E"/>
    <w:rsid w:val="00101F78"/>
    <w:rsid w:val="001023C5"/>
    <w:rsid w:val="001033A6"/>
    <w:rsid w:val="00104303"/>
    <w:rsid w:val="00104D3E"/>
    <w:rsid w:val="0010556B"/>
    <w:rsid w:val="001056D6"/>
    <w:rsid w:val="00105BFC"/>
    <w:rsid w:val="00105C18"/>
    <w:rsid w:val="00106A93"/>
    <w:rsid w:val="00106D7E"/>
    <w:rsid w:val="0010714C"/>
    <w:rsid w:val="00107808"/>
    <w:rsid w:val="00107E46"/>
    <w:rsid w:val="001103C0"/>
    <w:rsid w:val="00110D9D"/>
    <w:rsid w:val="00111615"/>
    <w:rsid w:val="0011192A"/>
    <w:rsid w:val="00111ACE"/>
    <w:rsid w:val="0011237D"/>
    <w:rsid w:val="001126FF"/>
    <w:rsid w:val="001131B7"/>
    <w:rsid w:val="00113354"/>
    <w:rsid w:val="00115415"/>
    <w:rsid w:val="00115BB1"/>
    <w:rsid w:val="00115F54"/>
    <w:rsid w:val="001168D3"/>
    <w:rsid w:val="001168F8"/>
    <w:rsid w:val="001170E5"/>
    <w:rsid w:val="001172A1"/>
    <w:rsid w:val="001173F6"/>
    <w:rsid w:val="00117457"/>
    <w:rsid w:val="00117ED7"/>
    <w:rsid w:val="00117FF8"/>
    <w:rsid w:val="00120026"/>
    <w:rsid w:val="00120029"/>
    <w:rsid w:val="00120736"/>
    <w:rsid w:val="00120CF1"/>
    <w:rsid w:val="00121189"/>
    <w:rsid w:val="00121BE1"/>
    <w:rsid w:val="00122A7C"/>
    <w:rsid w:val="0012338B"/>
    <w:rsid w:val="00124262"/>
    <w:rsid w:val="001243C6"/>
    <w:rsid w:val="00125446"/>
    <w:rsid w:val="001259BF"/>
    <w:rsid w:val="001259C5"/>
    <w:rsid w:val="00125AEF"/>
    <w:rsid w:val="00125ECA"/>
    <w:rsid w:val="00125FCF"/>
    <w:rsid w:val="0012605C"/>
    <w:rsid w:val="001277A1"/>
    <w:rsid w:val="001278F7"/>
    <w:rsid w:val="00127F7B"/>
    <w:rsid w:val="001302EA"/>
    <w:rsid w:val="00130867"/>
    <w:rsid w:val="00130B7D"/>
    <w:rsid w:val="001310B7"/>
    <w:rsid w:val="00131291"/>
    <w:rsid w:val="001313CB"/>
    <w:rsid w:val="0013174F"/>
    <w:rsid w:val="0013221D"/>
    <w:rsid w:val="00132596"/>
    <w:rsid w:val="00132A1B"/>
    <w:rsid w:val="001338ED"/>
    <w:rsid w:val="00133FC3"/>
    <w:rsid w:val="00134E87"/>
    <w:rsid w:val="00135A6C"/>
    <w:rsid w:val="00135E6A"/>
    <w:rsid w:val="0013633B"/>
    <w:rsid w:val="001367A9"/>
    <w:rsid w:val="00136DC9"/>
    <w:rsid w:val="001378CD"/>
    <w:rsid w:val="00137A08"/>
    <w:rsid w:val="00137EFA"/>
    <w:rsid w:val="00140802"/>
    <w:rsid w:val="00140A95"/>
    <w:rsid w:val="00140B1F"/>
    <w:rsid w:val="00140FAF"/>
    <w:rsid w:val="0014135D"/>
    <w:rsid w:val="00141593"/>
    <w:rsid w:val="00142640"/>
    <w:rsid w:val="00142A32"/>
    <w:rsid w:val="00143064"/>
    <w:rsid w:val="00143780"/>
    <w:rsid w:val="00143A28"/>
    <w:rsid w:val="00143F5D"/>
    <w:rsid w:val="00144138"/>
    <w:rsid w:val="0014416A"/>
    <w:rsid w:val="00144952"/>
    <w:rsid w:val="00144CF6"/>
    <w:rsid w:val="00145051"/>
    <w:rsid w:val="001453AE"/>
    <w:rsid w:val="001456E1"/>
    <w:rsid w:val="0014645F"/>
    <w:rsid w:val="0014731C"/>
    <w:rsid w:val="00147425"/>
    <w:rsid w:val="00147F51"/>
    <w:rsid w:val="001505A6"/>
    <w:rsid w:val="00150947"/>
    <w:rsid w:val="00150E7D"/>
    <w:rsid w:val="0015104D"/>
    <w:rsid w:val="001515F4"/>
    <w:rsid w:val="001528E6"/>
    <w:rsid w:val="00152FF1"/>
    <w:rsid w:val="00153051"/>
    <w:rsid w:val="0015355E"/>
    <w:rsid w:val="00153D6F"/>
    <w:rsid w:val="00154DC7"/>
    <w:rsid w:val="001554E2"/>
    <w:rsid w:val="001557E9"/>
    <w:rsid w:val="00156457"/>
    <w:rsid w:val="001566E0"/>
    <w:rsid w:val="00157581"/>
    <w:rsid w:val="001575E9"/>
    <w:rsid w:val="00157DA7"/>
    <w:rsid w:val="001608A7"/>
    <w:rsid w:val="00160BB8"/>
    <w:rsid w:val="00161149"/>
    <w:rsid w:val="00161FDD"/>
    <w:rsid w:val="00162AF4"/>
    <w:rsid w:val="00163230"/>
    <w:rsid w:val="00163506"/>
    <w:rsid w:val="00163BF4"/>
    <w:rsid w:val="00163F96"/>
    <w:rsid w:val="001645DE"/>
    <w:rsid w:val="00164650"/>
    <w:rsid w:val="001647BD"/>
    <w:rsid w:val="00164926"/>
    <w:rsid w:val="00164B7B"/>
    <w:rsid w:val="00164E59"/>
    <w:rsid w:val="00164EF7"/>
    <w:rsid w:val="00165013"/>
    <w:rsid w:val="0016573D"/>
    <w:rsid w:val="001657FF"/>
    <w:rsid w:val="00165810"/>
    <w:rsid w:val="00165B47"/>
    <w:rsid w:val="00165BD6"/>
    <w:rsid w:val="00165F24"/>
    <w:rsid w:val="001667BE"/>
    <w:rsid w:val="00166B67"/>
    <w:rsid w:val="00170202"/>
    <w:rsid w:val="0017028B"/>
    <w:rsid w:val="00170AE0"/>
    <w:rsid w:val="00170EAB"/>
    <w:rsid w:val="0017160F"/>
    <w:rsid w:val="001718EF"/>
    <w:rsid w:val="00171C71"/>
    <w:rsid w:val="001721E9"/>
    <w:rsid w:val="001724A3"/>
    <w:rsid w:val="00173273"/>
    <w:rsid w:val="00173325"/>
    <w:rsid w:val="001734B5"/>
    <w:rsid w:val="001738A7"/>
    <w:rsid w:val="00173EE2"/>
    <w:rsid w:val="001745A9"/>
    <w:rsid w:val="00174800"/>
    <w:rsid w:val="00174CEF"/>
    <w:rsid w:val="00175DBE"/>
    <w:rsid w:val="0017636D"/>
    <w:rsid w:val="00176415"/>
    <w:rsid w:val="00176743"/>
    <w:rsid w:val="001775D0"/>
    <w:rsid w:val="0017767B"/>
    <w:rsid w:val="0017782F"/>
    <w:rsid w:val="00181939"/>
    <w:rsid w:val="001822E7"/>
    <w:rsid w:val="001825E2"/>
    <w:rsid w:val="001829B0"/>
    <w:rsid w:val="00182C95"/>
    <w:rsid w:val="00182DEE"/>
    <w:rsid w:val="001830CD"/>
    <w:rsid w:val="0018355A"/>
    <w:rsid w:val="0018408E"/>
    <w:rsid w:val="001842B1"/>
    <w:rsid w:val="0018483C"/>
    <w:rsid w:val="00185234"/>
    <w:rsid w:val="00185703"/>
    <w:rsid w:val="00185711"/>
    <w:rsid w:val="00185A73"/>
    <w:rsid w:val="00185B52"/>
    <w:rsid w:val="00185CE0"/>
    <w:rsid w:val="00186EC4"/>
    <w:rsid w:val="00187801"/>
    <w:rsid w:val="0019028A"/>
    <w:rsid w:val="0019041C"/>
    <w:rsid w:val="001908A6"/>
    <w:rsid w:val="00190CA1"/>
    <w:rsid w:val="001918BA"/>
    <w:rsid w:val="00191D23"/>
    <w:rsid w:val="00192065"/>
    <w:rsid w:val="0019220A"/>
    <w:rsid w:val="00192CA5"/>
    <w:rsid w:val="00192DA3"/>
    <w:rsid w:val="00192DE3"/>
    <w:rsid w:val="00193FB9"/>
    <w:rsid w:val="00194084"/>
    <w:rsid w:val="001942C1"/>
    <w:rsid w:val="00194671"/>
    <w:rsid w:val="001968B6"/>
    <w:rsid w:val="001971DF"/>
    <w:rsid w:val="0019777A"/>
    <w:rsid w:val="001A0429"/>
    <w:rsid w:val="001A12ED"/>
    <w:rsid w:val="001A1B29"/>
    <w:rsid w:val="001A2A77"/>
    <w:rsid w:val="001A2B52"/>
    <w:rsid w:val="001A3057"/>
    <w:rsid w:val="001A3918"/>
    <w:rsid w:val="001A3DAC"/>
    <w:rsid w:val="001A3F3B"/>
    <w:rsid w:val="001A4232"/>
    <w:rsid w:val="001A45B4"/>
    <w:rsid w:val="001A4C19"/>
    <w:rsid w:val="001A4CAC"/>
    <w:rsid w:val="001A5859"/>
    <w:rsid w:val="001A646E"/>
    <w:rsid w:val="001A64DD"/>
    <w:rsid w:val="001A6C50"/>
    <w:rsid w:val="001B05CE"/>
    <w:rsid w:val="001B0B3F"/>
    <w:rsid w:val="001B276E"/>
    <w:rsid w:val="001B2A3F"/>
    <w:rsid w:val="001B2AF7"/>
    <w:rsid w:val="001B35CF"/>
    <w:rsid w:val="001B4002"/>
    <w:rsid w:val="001B430A"/>
    <w:rsid w:val="001B4AAE"/>
    <w:rsid w:val="001B6580"/>
    <w:rsid w:val="001B68C2"/>
    <w:rsid w:val="001B6A47"/>
    <w:rsid w:val="001C063D"/>
    <w:rsid w:val="001C0B3B"/>
    <w:rsid w:val="001C0C01"/>
    <w:rsid w:val="001C0F87"/>
    <w:rsid w:val="001C1063"/>
    <w:rsid w:val="001C1159"/>
    <w:rsid w:val="001C1C8B"/>
    <w:rsid w:val="001C2147"/>
    <w:rsid w:val="001C383D"/>
    <w:rsid w:val="001C3C6A"/>
    <w:rsid w:val="001C40BE"/>
    <w:rsid w:val="001C40CF"/>
    <w:rsid w:val="001C4397"/>
    <w:rsid w:val="001C50CB"/>
    <w:rsid w:val="001C60C3"/>
    <w:rsid w:val="001C6384"/>
    <w:rsid w:val="001C67AE"/>
    <w:rsid w:val="001C6E0C"/>
    <w:rsid w:val="001C6E53"/>
    <w:rsid w:val="001C7574"/>
    <w:rsid w:val="001C78E9"/>
    <w:rsid w:val="001C7CDC"/>
    <w:rsid w:val="001D04CE"/>
    <w:rsid w:val="001D0823"/>
    <w:rsid w:val="001D1578"/>
    <w:rsid w:val="001D18C6"/>
    <w:rsid w:val="001D1CAB"/>
    <w:rsid w:val="001D1D0C"/>
    <w:rsid w:val="001D202C"/>
    <w:rsid w:val="001D2BCB"/>
    <w:rsid w:val="001D3F59"/>
    <w:rsid w:val="001D45D7"/>
    <w:rsid w:val="001D4AD2"/>
    <w:rsid w:val="001D5CDB"/>
    <w:rsid w:val="001D6351"/>
    <w:rsid w:val="001D698F"/>
    <w:rsid w:val="001D6B6F"/>
    <w:rsid w:val="001D6D03"/>
    <w:rsid w:val="001D76BC"/>
    <w:rsid w:val="001D7A56"/>
    <w:rsid w:val="001E04EB"/>
    <w:rsid w:val="001E089F"/>
    <w:rsid w:val="001E0EB1"/>
    <w:rsid w:val="001E1937"/>
    <w:rsid w:val="001E1BC8"/>
    <w:rsid w:val="001E34C9"/>
    <w:rsid w:val="001E54B3"/>
    <w:rsid w:val="001E6ECD"/>
    <w:rsid w:val="001E730E"/>
    <w:rsid w:val="001E7986"/>
    <w:rsid w:val="001F03B4"/>
    <w:rsid w:val="001F0541"/>
    <w:rsid w:val="001F0EF5"/>
    <w:rsid w:val="001F1863"/>
    <w:rsid w:val="001F1BF2"/>
    <w:rsid w:val="001F368C"/>
    <w:rsid w:val="001F536F"/>
    <w:rsid w:val="001F56E9"/>
    <w:rsid w:val="001F578A"/>
    <w:rsid w:val="001F5BBA"/>
    <w:rsid w:val="001F5C02"/>
    <w:rsid w:val="001F6A72"/>
    <w:rsid w:val="001F6EA7"/>
    <w:rsid w:val="001F7C41"/>
    <w:rsid w:val="00200BE4"/>
    <w:rsid w:val="00200DDC"/>
    <w:rsid w:val="00201172"/>
    <w:rsid w:val="002011AC"/>
    <w:rsid w:val="0020168D"/>
    <w:rsid w:val="00201D04"/>
    <w:rsid w:val="00201D69"/>
    <w:rsid w:val="002020DD"/>
    <w:rsid w:val="0020242D"/>
    <w:rsid w:val="002024E3"/>
    <w:rsid w:val="00202706"/>
    <w:rsid w:val="0020327B"/>
    <w:rsid w:val="00203405"/>
    <w:rsid w:val="00203427"/>
    <w:rsid w:val="002041C7"/>
    <w:rsid w:val="002044CD"/>
    <w:rsid w:val="00205285"/>
    <w:rsid w:val="002055F6"/>
    <w:rsid w:val="00205681"/>
    <w:rsid w:val="00205849"/>
    <w:rsid w:val="002058AB"/>
    <w:rsid w:val="00206824"/>
    <w:rsid w:val="00206AF3"/>
    <w:rsid w:val="00206E26"/>
    <w:rsid w:val="0020742D"/>
    <w:rsid w:val="002079C5"/>
    <w:rsid w:val="00207CD7"/>
    <w:rsid w:val="00207DF5"/>
    <w:rsid w:val="0021192F"/>
    <w:rsid w:val="00211ABE"/>
    <w:rsid w:val="00212736"/>
    <w:rsid w:val="00213430"/>
    <w:rsid w:val="00213EA6"/>
    <w:rsid w:val="002149EB"/>
    <w:rsid w:val="002150A2"/>
    <w:rsid w:val="002156E3"/>
    <w:rsid w:val="00215724"/>
    <w:rsid w:val="00215F0D"/>
    <w:rsid w:val="00215FBF"/>
    <w:rsid w:val="002161EF"/>
    <w:rsid w:val="0021675E"/>
    <w:rsid w:val="00217243"/>
    <w:rsid w:val="002178CE"/>
    <w:rsid w:val="002179F1"/>
    <w:rsid w:val="0022067A"/>
    <w:rsid w:val="00221042"/>
    <w:rsid w:val="00221159"/>
    <w:rsid w:val="002219FE"/>
    <w:rsid w:val="00221EB9"/>
    <w:rsid w:val="0022328C"/>
    <w:rsid w:val="0022360B"/>
    <w:rsid w:val="00223890"/>
    <w:rsid w:val="00223DAF"/>
    <w:rsid w:val="002240C9"/>
    <w:rsid w:val="00225A74"/>
    <w:rsid w:val="00225C8F"/>
    <w:rsid w:val="00225CBD"/>
    <w:rsid w:val="00226896"/>
    <w:rsid w:val="00226ACC"/>
    <w:rsid w:val="00227034"/>
    <w:rsid w:val="00227043"/>
    <w:rsid w:val="0022799C"/>
    <w:rsid w:val="00227AC8"/>
    <w:rsid w:val="0023076D"/>
    <w:rsid w:val="00230B4E"/>
    <w:rsid w:val="00230B79"/>
    <w:rsid w:val="00231371"/>
    <w:rsid w:val="002319A4"/>
    <w:rsid w:val="00231E8C"/>
    <w:rsid w:val="002326A6"/>
    <w:rsid w:val="0023293D"/>
    <w:rsid w:val="002329C3"/>
    <w:rsid w:val="00232EB7"/>
    <w:rsid w:val="00233C78"/>
    <w:rsid w:val="00233C83"/>
    <w:rsid w:val="00233D1E"/>
    <w:rsid w:val="00233D64"/>
    <w:rsid w:val="00234293"/>
    <w:rsid w:val="00235402"/>
    <w:rsid w:val="00235AD0"/>
    <w:rsid w:val="00236414"/>
    <w:rsid w:val="00236A9E"/>
    <w:rsid w:val="00236C21"/>
    <w:rsid w:val="002377F7"/>
    <w:rsid w:val="0023789C"/>
    <w:rsid w:val="00240045"/>
    <w:rsid w:val="0024019A"/>
    <w:rsid w:val="002401D9"/>
    <w:rsid w:val="00240364"/>
    <w:rsid w:val="0024081B"/>
    <w:rsid w:val="00240D9D"/>
    <w:rsid w:val="0024192F"/>
    <w:rsid w:val="00241B65"/>
    <w:rsid w:val="00241DE7"/>
    <w:rsid w:val="0024206F"/>
    <w:rsid w:val="002425DA"/>
    <w:rsid w:val="002427A2"/>
    <w:rsid w:val="00242F1E"/>
    <w:rsid w:val="002439C7"/>
    <w:rsid w:val="0024423F"/>
    <w:rsid w:val="0024448A"/>
    <w:rsid w:val="002445B8"/>
    <w:rsid w:val="00244AE5"/>
    <w:rsid w:val="00245431"/>
    <w:rsid w:val="00245568"/>
    <w:rsid w:val="0024613D"/>
    <w:rsid w:val="00246268"/>
    <w:rsid w:val="00246D5D"/>
    <w:rsid w:val="00250C78"/>
    <w:rsid w:val="00250EAC"/>
    <w:rsid w:val="00251111"/>
    <w:rsid w:val="00251162"/>
    <w:rsid w:val="002531CE"/>
    <w:rsid w:val="0025371C"/>
    <w:rsid w:val="0025413C"/>
    <w:rsid w:val="00254313"/>
    <w:rsid w:val="0025435C"/>
    <w:rsid w:val="002555FC"/>
    <w:rsid w:val="00255725"/>
    <w:rsid w:val="002573A3"/>
    <w:rsid w:val="0026025A"/>
    <w:rsid w:val="00260A43"/>
    <w:rsid w:val="0026121A"/>
    <w:rsid w:val="00261DBE"/>
    <w:rsid w:val="00261DD5"/>
    <w:rsid w:val="00262928"/>
    <w:rsid w:val="002630A1"/>
    <w:rsid w:val="00263885"/>
    <w:rsid w:val="00263F54"/>
    <w:rsid w:val="0026436F"/>
    <w:rsid w:val="002646D5"/>
    <w:rsid w:val="00265400"/>
    <w:rsid w:val="002659F4"/>
    <w:rsid w:val="00265D65"/>
    <w:rsid w:val="00266887"/>
    <w:rsid w:val="00266B8A"/>
    <w:rsid w:val="00267765"/>
    <w:rsid w:val="00267B7B"/>
    <w:rsid w:val="00267EA8"/>
    <w:rsid w:val="002703C6"/>
    <w:rsid w:val="002706FE"/>
    <w:rsid w:val="00270853"/>
    <w:rsid w:val="00270AAB"/>
    <w:rsid w:val="00270EA2"/>
    <w:rsid w:val="00271692"/>
    <w:rsid w:val="00271AAE"/>
    <w:rsid w:val="00271E67"/>
    <w:rsid w:val="00271FDA"/>
    <w:rsid w:val="0027232B"/>
    <w:rsid w:val="0027354C"/>
    <w:rsid w:val="0027368E"/>
    <w:rsid w:val="0027479C"/>
    <w:rsid w:val="00274B54"/>
    <w:rsid w:val="00275266"/>
    <w:rsid w:val="00275649"/>
    <w:rsid w:val="00276270"/>
    <w:rsid w:val="00276303"/>
    <w:rsid w:val="00277499"/>
    <w:rsid w:val="00277959"/>
    <w:rsid w:val="0028009F"/>
    <w:rsid w:val="002811E8"/>
    <w:rsid w:val="002836BB"/>
    <w:rsid w:val="0028390B"/>
    <w:rsid w:val="00284159"/>
    <w:rsid w:val="002841D4"/>
    <w:rsid w:val="002843CC"/>
    <w:rsid w:val="00285937"/>
    <w:rsid w:val="00286A58"/>
    <w:rsid w:val="00286A6B"/>
    <w:rsid w:val="002870E1"/>
    <w:rsid w:val="00287579"/>
    <w:rsid w:val="002877F8"/>
    <w:rsid w:val="00287F81"/>
    <w:rsid w:val="002903BD"/>
    <w:rsid w:val="002904EA"/>
    <w:rsid w:val="0029070A"/>
    <w:rsid w:val="00291690"/>
    <w:rsid w:val="00291E39"/>
    <w:rsid w:val="00293174"/>
    <w:rsid w:val="00293291"/>
    <w:rsid w:val="0029329B"/>
    <w:rsid w:val="00293635"/>
    <w:rsid w:val="002936E3"/>
    <w:rsid w:val="00293916"/>
    <w:rsid w:val="0029404A"/>
    <w:rsid w:val="0029459C"/>
    <w:rsid w:val="00294674"/>
    <w:rsid w:val="00294900"/>
    <w:rsid w:val="00295C9F"/>
    <w:rsid w:val="002963FD"/>
    <w:rsid w:val="002A0381"/>
    <w:rsid w:val="002A0F06"/>
    <w:rsid w:val="002A1A8D"/>
    <w:rsid w:val="002A1AAE"/>
    <w:rsid w:val="002A1CDE"/>
    <w:rsid w:val="002A1E96"/>
    <w:rsid w:val="002A1F2D"/>
    <w:rsid w:val="002A3781"/>
    <w:rsid w:val="002A4C72"/>
    <w:rsid w:val="002A518C"/>
    <w:rsid w:val="002A6472"/>
    <w:rsid w:val="002A6798"/>
    <w:rsid w:val="002A6CB6"/>
    <w:rsid w:val="002A6DA9"/>
    <w:rsid w:val="002A6E9F"/>
    <w:rsid w:val="002A74A4"/>
    <w:rsid w:val="002A75AC"/>
    <w:rsid w:val="002B0095"/>
    <w:rsid w:val="002B0142"/>
    <w:rsid w:val="002B02F8"/>
    <w:rsid w:val="002B03D4"/>
    <w:rsid w:val="002B094F"/>
    <w:rsid w:val="002B117E"/>
    <w:rsid w:val="002B1213"/>
    <w:rsid w:val="002B185F"/>
    <w:rsid w:val="002B2104"/>
    <w:rsid w:val="002B25E4"/>
    <w:rsid w:val="002B3943"/>
    <w:rsid w:val="002B46C3"/>
    <w:rsid w:val="002B5887"/>
    <w:rsid w:val="002B5B9F"/>
    <w:rsid w:val="002B5D9C"/>
    <w:rsid w:val="002B6054"/>
    <w:rsid w:val="002B633F"/>
    <w:rsid w:val="002B6C74"/>
    <w:rsid w:val="002B72DB"/>
    <w:rsid w:val="002C04BC"/>
    <w:rsid w:val="002C0842"/>
    <w:rsid w:val="002C1AED"/>
    <w:rsid w:val="002C1BB1"/>
    <w:rsid w:val="002C20DB"/>
    <w:rsid w:val="002C24FB"/>
    <w:rsid w:val="002C2726"/>
    <w:rsid w:val="002C277C"/>
    <w:rsid w:val="002C2AB4"/>
    <w:rsid w:val="002C4447"/>
    <w:rsid w:val="002C4B43"/>
    <w:rsid w:val="002C4D09"/>
    <w:rsid w:val="002C4F8E"/>
    <w:rsid w:val="002C51A8"/>
    <w:rsid w:val="002C5CA5"/>
    <w:rsid w:val="002C6696"/>
    <w:rsid w:val="002C66AD"/>
    <w:rsid w:val="002C7AB4"/>
    <w:rsid w:val="002D0B6A"/>
    <w:rsid w:val="002D0F80"/>
    <w:rsid w:val="002D1823"/>
    <w:rsid w:val="002D1A70"/>
    <w:rsid w:val="002D1AC9"/>
    <w:rsid w:val="002D1BB0"/>
    <w:rsid w:val="002D1DAD"/>
    <w:rsid w:val="002D1F16"/>
    <w:rsid w:val="002D20ED"/>
    <w:rsid w:val="002D27CA"/>
    <w:rsid w:val="002D348D"/>
    <w:rsid w:val="002D453B"/>
    <w:rsid w:val="002D4C85"/>
    <w:rsid w:val="002D605A"/>
    <w:rsid w:val="002D624C"/>
    <w:rsid w:val="002D63D3"/>
    <w:rsid w:val="002D64AA"/>
    <w:rsid w:val="002D6F73"/>
    <w:rsid w:val="002E0254"/>
    <w:rsid w:val="002E050C"/>
    <w:rsid w:val="002E063F"/>
    <w:rsid w:val="002E096B"/>
    <w:rsid w:val="002E0B25"/>
    <w:rsid w:val="002E0D73"/>
    <w:rsid w:val="002E0DAC"/>
    <w:rsid w:val="002E151F"/>
    <w:rsid w:val="002E1743"/>
    <w:rsid w:val="002E1E1B"/>
    <w:rsid w:val="002E2612"/>
    <w:rsid w:val="002E262E"/>
    <w:rsid w:val="002E2C4C"/>
    <w:rsid w:val="002E5A29"/>
    <w:rsid w:val="002E5CAD"/>
    <w:rsid w:val="002E613C"/>
    <w:rsid w:val="002E6E9C"/>
    <w:rsid w:val="002E6F68"/>
    <w:rsid w:val="002E7538"/>
    <w:rsid w:val="002E77F9"/>
    <w:rsid w:val="002E79CE"/>
    <w:rsid w:val="002F02A6"/>
    <w:rsid w:val="002F1385"/>
    <w:rsid w:val="002F252B"/>
    <w:rsid w:val="002F28B6"/>
    <w:rsid w:val="002F2983"/>
    <w:rsid w:val="002F3C41"/>
    <w:rsid w:val="002F40D0"/>
    <w:rsid w:val="002F4A9B"/>
    <w:rsid w:val="002F4F1E"/>
    <w:rsid w:val="002F57B6"/>
    <w:rsid w:val="002F5A89"/>
    <w:rsid w:val="002F6394"/>
    <w:rsid w:val="002F6445"/>
    <w:rsid w:val="002F68DF"/>
    <w:rsid w:val="0030014B"/>
    <w:rsid w:val="003002B0"/>
    <w:rsid w:val="00300862"/>
    <w:rsid w:val="00300E85"/>
    <w:rsid w:val="00300F7E"/>
    <w:rsid w:val="00301866"/>
    <w:rsid w:val="00301ADB"/>
    <w:rsid w:val="00301E02"/>
    <w:rsid w:val="00302194"/>
    <w:rsid w:val="00302867"/>
    <w:rsid w:val="00302B95"/>
    <w:rsid w:val="0030371E"/>
    <w:rsid w:val="00303B3D"/>
    <w:rsid w:val="00303B75"/>
    <w:rsid w:val="003045E4"/>
    <w:rsid w:val="00304B84"/>
    <w:rsid w:val="00305AE2"/>
    <w:rsid w:val="00305C7A"/>
    <w:rsid w:val="00305EBF"/>
    <w:rsid w:val="003061FB"/>
    <w:rsid w:val="00306443"/>
    <w:rsid w:val="0030679E"/>
    <w:rsid w:val="00306EAE"/>
    <w:rsid w:val="00307126"/>
    <w:rsid w:val="003072D9"/>
    <w:rsid w:val="0030732A"/>
    <w:rsid w:val="00307EA2"/>
    <w:rsid w:val="00311302"/>
    <w:rsid w:val="003117B6"/>
    <w:rsid w:val="00311A26"/>
    <w:rsid w:val="0031253F"/>
    <w:rsid w:val="00312937"/>
    <w:rsid w:val="00313250"/>
    <w:rsid w:val="00313615"/>
    <w:rsid w:val="00315129"/>
    <w:rsid w:val="003153BE"/>
    <w:rsid w:val="0031543A"/>
    <w:rsid w:val="00315CB4"/>
    <w:rsid w:val="00316375"/>
    <w:rsid w:val="003169D6"/>
    <w:rsid w:val="003170D3"/>
    <w:rsid w:val="00317D8A"/>
    <w:rsid w:val="003201C4"/>
    <w:rsid w:val="0032107F"/>
    <w:rsid w:val="003210A1"/>
    <w:rsid w:val="00321195"/>
    <w:rsid w:val="00321F9E"/>
    <w:rsid w:val="00322025"/>
    <w:rsid w:val="003222A0"/>
    <w:rsid w:val="003222C7"/>
    <w:rsid w:val="00322FA8"/>
    <w:rsid w:val="0032355D"/>
    <w:rsid w:val="00323699"/>
    <w:rsid w:val="003243E8"/>
    <w:rsid w:val="003247E0"/>
    <w:rsid w:val="003251FA"/>
    <w:rsid w:val="00325598"/>
    <w:rsid w:val="0032594A"/>
    <w:rsid w:val="0032597E"/>
    <w:rsid w:val="00325E3A"/>
    <w:rsid w:val="003260A8"/>
    <w:rsid w:val="00326ABC"/>
    <w:rsid w:val="00326AD2"/>
    <w:rsid w:val="0032732F"/>
    <w:rsid w:val="003273B4"/>
    <w:rsid w:val="00330062"/>
    <w:rsid w:val="003306F8"/>
    <w:rsid w:val="00330D68"/>
    <w:rsid w:val="00331537"/>
    <w:rsid w:val="00331798"/>
    <w:rsid w:val="0033192F"/>
    <w:rsid w:val="00331AF6"/>
    <w:rsid w:val="00332446"/>
    <w:rsid w:val="00332820"/>
    <w:rsid w:val="003328EE"/>
    <w:rsid w:val="00332BE7"/>
    <w:rsid w:val="00332C2A"/>
    <w:rsid w:val="00332CB4"/>
    <w:rsid w:val="00333EE4"/>
    <w:rsid w:val="00334137"/>
    <w:rsid w:val="0033548C"/>
    <w:rsid w:val="003354E3"/>
    <w:rsid w:val="0033565F"/>
    <w:rsid w:val="00335738"/>
    <w:rsid w:val="003358AE"/>
    <w:rsid w:val="003358E7"/>
    <w:rsid w:val="00340A76"/>
    <w:rsid w:val="00340CC8"/>
    <w:rsid w:val="0034113E"/>
    <w:rsid w:val="0034129B"/>
    <w:rsid w:val="003413A3"/>
    <w:rsid w:val="003418AF"/>
    <w:rsid w:val="003419AD"/>
    <w:rsid w:val="00341B82"/>
    <w:rsid w:val="00342042"/>
    <w:rsid w:val="003421BD"/>
    <w:rsid w:val="00342316"/>
    <w:rsid w:val="00342424"/>
    <w:rsid w:val="003424BF"/>
    <w:rsid w:val="003426BB"/>
    <w:rsid w:val="00342787"/>
    <w:rsid w:val="00342D0E"/>
    <w:rsid w:val="0034302F"/>
    <w:rsid w:val="003430BE"/>
    <w:rsid w:val="003431E5"/>
    <w:rsid w:val="0034475A"/>
    <w:rsid w:val="00344C55"/>
    <w:rsid w:val="003450A9"/>
    <w:rsid w:val="00347145"/>
    <w:rsid w:val="00347AD7"/>
    <w:rsid w:val="003504BB"/>
    <w:rsid w:val="00350603"/>
    <w:rsid w:val="003515D4"/>
    <w:rsid w:val="00351793"/>
    <w:rsid w:val="00351BAB"/>
    <w:rsid w:val="00351C06"/>
    <w:rsid w:val="00351CFC"/>
    <w:rsid w:val="00351DE8"/>
    <w:rsid w:val="00351ED1"/>
    <w:rsid w:val="00353CB3"/>
    <w:rsid w:val="00354104"/>
    <w:rsid w:val="003541DF"/>
    <w:rsid w:val="0035444D"/>
    <w:rsid w:val="00355E58"/>
    <w:rsid w:val="00356C31"/>
    <w:rsid w:val="00356DFC"/>
    <w:rsid w:val="003570E2"/>
    <w:rsid w:val="0035715F"/>
    <w:rsid w:val="00357565"/>
    <w:rsid w:val="00357B2D"/>
    <w:rsid w:val="00361116"/>
    <w:rsid w:val="00363292"/>
    <w:rsid w:val="00363656"/>
    <w:rsid w:val="00364631"/>
    <w:rsid w:val="00364659"/>
    <w:rsid w:val="003649C5"/>
    <w:rsid w:val="0036599E"/>
    <w:rsid w:val="00365CAF"/>
    <w:rsid w:val="0036793B"/>
    <w:rsid w:val="0037016C"/>
    <w:rsid w:val="003704A2"/>
    <w:rsid w:val="00370724"/>
    <w:rsid w:val="00370884"/>
    <w:rsid w:val="00370AA4"/>
    <w:rsid w:val="00370CAB"/>
    <w:rsid w:val="00370DFA"/>
    <w:rsid w:val="0037122D"/>
    <w:rsid w:val="00371DB7"/>
    <w:rsid w:val="00371E59"/>
    <w:rsid w:val="00372207"/>
    <w:rsid w:val="00372B3F"/>
    <w:rsid w:val="003732BF"/>
    <w:rsid w:val="00373778"/>
    <w:rsid w:val="00373D1A"/>
    <w:rsid w:val="003745A1"/>
    <w:rsid w:val="00374640"/>
    <w:rsid w:val="00374878"/>
    <w:rsid w:val="00375280"/>
    <w:rsid w:val="003755A4"/>
    <w:rsid w:val="0037622D"/>
    <w:rsid w:val="003762B4"/>
    <w:rsid w:val="003762E4"/>
    <w:rsid w:val="003767F9"/>
    <w:rsid w:val="00376B19"/>
    <w:rsid w:val="00376C62"/>
    <w:rsid w:val="00376F5D"/>
    <w:rsid w:val="00376FD4"/>
    <w:rsid w:val="00377463"/>
    <w:rsid w:val="003775C8"/>
    <w:rsid w:val="003777C9"/>
    <w:rsid w:val="00377B1D"/>
    <w:rsid w:val="00377C1C"/>
    <w:rsid w:val="00380472"/>
    <w:rsid w:val="00381B12"/>
    <w:rsid w:val="0038293D"/>
    <w:rsid w:val="00382F19"/>
    <w:rsid w:val="00382F2D"/>
    <w:rsid w:val="00383E64"/>
    <w:rsid w:val="00384FC8"/>
    <w:rsid w:val="00385A88"/>
    <w:rsid w:val="00385D7F"/>
    <w:rsid w:val="003864FC"/>
    <w:rsid w:val="00387D03"/>
    <w:rsid w:val="0039044E"/>
    <w:rsid w:val="00390CC3"/>
    <w:rsid w:val="00391798"/>
    <w:rsid w:val="003922BB"/>
    <w:rsid w:val="003924BA"/>
    <w:rsid w:val="0039288D"/>
    <w:rsid w:val="00392E15"/>
    <w:rsid w:val="0039394E"/>
    <w:rsid w:val="00393AE0"/>
    <w:rsid w:val="00393FE6"/>
    <w:rsid w:val="00394C9C"/>
    <w:rsid w:val="003950DC"/>
    <w:rsid w:val="00395DD6"/>
    <w:rsid w:val="00395FDC"/>
    <w:rsid w:val="00396194"/>
    <w:rsid w:val="0039635C"/>
    <w:rsid w:val="00396617"/>
    <w:rsid w:val="00397636"/>
    <w:rsid w:val="00397FF6"/>
    <w:rsid w:val="003A01AC"/>
    <w:rsid w:val="003A136A"/>
    <w:rsid w:val="003A1393"/>
    <w:rsid w:val="003A1AD5"/>
    <w:rsid w:val="003A1CE8"/>
    <w:rsid w:val="003A26AA"/>
    <w:rsid w:val="003A3C4A"/>
    <w:rsid w:val="003A574A"/>
    <w:rsid w:val="003A58EF"/>
    <w:rsid w:val="003A5935"/>
    <w:rsid w:val="003A5D10"/>
    <w:rsid w:val="003A6823"/>
    <w:rsid w:val="003A6CD9"/>
    <w:rsid w:val="003A6FDC"/>
    <w:rsid w:val="003A758F"/>
    <w:rsid w:val="003A75F8"/>
    <w:rsid w:val="003A7911"/>
    <w:rsid w:val="003A7A54"/>
    <w:rsid w:val="003A7B79"/>
    <w:rsid w:val="003B003E"/>
    <w:rsid w:val="003B0080"/>
    <w:rsid w:val="003B05ED"/>
    <w:rsid w:val="003B0713"/>
    <w:rsid w:val="003B1BE7"/>
    <w:rsid w:val="003B1C05"/>
    <w:rsid w:val="003B2395"/>
    <w:rsid w:val="003B2950"/>
    <w:rsid w:val="003B2980"/>
    <w:rsid w:val="003B2DF7"/>
    <w:rsid w:val="003B3726"/>
    <w:rsid w:val="003B3867"/>
    <w:rsid w:val="003B3AA3"/>
    <w:rsid w:val="003B3ACA"/>
    <w:rsid w:val="003B3E1A"/>
    <w:rsid w:val="003B4244"/>
    <w:rsid w:val="003B48E4"/>
    <w:rsid w:val="003B4D78"/>
    <w:rsid w:val="003B59BB"/>
    <w:rsid w:val="003B60C9"/>
    <w:rsid w:val="003B6C35"/>
    <w:rsid w:val="003B7296"/>
    <w:rsid w:val="003B79E6"/>
    <w:rsid w:val="003C0396"/>
    <w:rsid w:val="003C081E"/>
    <w:rsid w:val="003C0DF0"/>
    <w:rsid w:val="003C10C0"/>
    <w:rsid w:val="003C13F0"/>
    <w:rsid w:val="003C19AD"/>
    <w:rsid w:val="003C1B85"/>
    <w:rsid w:val="003C22E0"/>
    <w:rsid w:val="003C2535"/>
    <w:rsid w:val="003C254C"/>
    <w:rsid w:val="003C36FF"/>
    <w:rsid w:val="003C4582"/>
    <w:rsid w:val="003C4933"/>
    <w:rsid w:val="003C4E54"/>
    <w:rsid w:val="003C5059"/>
    <w:rsid w:val="003C5238"/>
    <w:rsid w:val="003C5402"/>
    <w:rsid w:val="003C57D6"/>
    <w:rsid w:val="003C5A68"/>
    <w:rsid w:val="003C6B22"/>
    <w:rsid w:val="003C767B"/>
    <w:rsid w:val="003D0A51"/>
    <w:rsid w:val="003D360A"/>
    <w:rsid w:val="003D3E3B"/>
    <w:rsid w:val="003D4285"/>
    <w:rsid w:val="003D431E"/>
    <w:rsid w:val="003D67A3"/>
    <w:rsid w:val="003D7145"/>
    <w:rsid w:val="003D7ACB"/>
    <w:rsid w:val="003D7C0B"/>
    <w:rsid w:val="003E0289"/>
    <w:rsid w:val="003E0B2E"/>
    <w:rsid w:val="003E0EEF"/>
    <w:rsid w:val="003E10E4"/>
    <w:rsid w:val="003E1271"/>
    <w:rsid w:val="003E171C"/>
    <w:rsid w:val="003E1E21"/>
    <w:rsid w:val="003E2247"/>
    <w:rsid w:val="003E2CD7"/>
    <w:rsid w:val="003E2EA9"/>
    <w:rsid w:val="003E3085"/>
    <w:rsid w:val="003E466A"/>
    <w:rsid w:val="003E4CA0"/>
    <w:rsid w:val="003E4D0D"/>
    <w:rsid w:val="003E4E70"/>
    <w:rsid w:val="003E52BE"/>
    <w:rsid w:val="003E5358"/>
    <w:rsid w:val="003E5830"/>
    <w:rsid w:val="003E605E"/>
    <w:rsid w:val="003E66AB"/>
    <w:rsid w:val="003E6A9B"/>
    <w:rsid w:val="003E6B90"/>
    <w:rsid w:val="003F0696"/>
    <w:rsid w:val="003F0888"/>
    <w:rsid w:val="003F0A19"/>
    <w:rsid w:val="003F10E2"/>
    <w:rsid w:val="003F1F5A"/>
    <w:rsid w:val="003F32AA"/>
    <w:rsid w:val="003F3BB3"/>
    <w:rsid w:val="003F3FD9"/>
    <w:rsid w:val="003F43A5"/>
    <w:rsid w:val="003F43B1"/>
    <w:rsid w:val="003F43EA"/>
    <w:rsid w:val="003F4C6D"/>
    <w:rsid w:val="003F4ED9"/>
    <w:rsid w:val="003F5D07"/>
    <w:rsid w:val="003F613C"/>
    <w:rsid w:val="003F6AE4"/>
    <w:rsid w:val="003F746A"/>
    <w:rsid w:val="003F7A10"/>
    <w:rsid w:val="003F7DC9"/>
    <w:rsid w:val="003F7FEB"/>
    <w:rsid w:val="004004EB"/>
    <w:rsid w:val="00400995"/>
    <w:rsid w:val="00400D85"/>
    <w:rsid w:val="00400FC5"/>
    <w:rsid w:val="00401F78"/>
    <w:rsid w:val="0040211B"/>
    <w:rsid w:val="00402A08"/>
    <w:rsid w:val="00402B87"/>
    <w:rsid w:val="00402C6F"/>
    <w:rsid w:val="00404057"/>
    <w:rsid w:val="004049EE"/>
    <w:rsid w:val="00404A75"/>
    <w:rsid w:val="00404FCC"/>
    <w:rsid w:val="00405202"/>
    <w:rsid w:val="004052F2"/>
    <w:rsid w:val="0040539E"/>
    <w:rsid w:val="00406080"/>
    <w:rsid w:val="0040659A"/>
    <w:rsid w:val="0040667F"/>
    <w:rsid w:val="00406777"/>
    <w:rsid w:val="00406917"/>
    <w:rsid w:val="00407B91"/>
    <w:rsid w:val="00407F39"/>
    <w:rsid w:val="004101A0"/>
    <w:rsid w:val="004101D0"/>
    <w:rsid w:val="00410D81"/>
    <w:rsid w:val="0041121C"/>
    <w:rsid w:val="00411299"/>
    <w:rsid w:val="00411550"/>
    <w:rsid w:val="004125A1"/>
    <w:rsid w:val="0041279C"/>
    <w:rsid w:val="00412BF9"/>
    <w:rsid w:val="00412DF4"/>
    <w:rsid w:val="00412EC6"/>
    <w:rsid w:val="00413285"/>
    <w:rsid w:val="00413DA7"/>
    <w:rsid w:val="00414A7B"/>
    <w:rsid w:val="004151F2"/>
    <w:rsid w:val="004168E8"/>
    <w:rsid w:val="00416A65"/>
    <w:rsid w:val="00416A9A"/>
    <w:rsid w:val="00417E77"/>
    <w:rsid w:val="00417F5B"/>
    <w:rsid w:val="00420594"/>
    <w:rsid w:val="00420DBB"/>
    <w:rsid w:val="004216C2"/>
    <w:rsid w:val="00421831"/>
    <w:rsid w:val="00422607"/>
    <w:rsid w:val="004237DD"/>
    <w:rsid w:val="00423BAF"/>
    <w:rsid w:val="00423E6C"/>
    <w:rsid w:val="004240A2"/>
    <w:rsid w:val="004243E5"/>
    <w:rsid w:val="004246C1"/>
    <w:rsid w:val="00424A88"/>
    <w:rsid w:val="00424E1C"/>
    <w:rsid w:val="0042543E"/>
    <w:rsid w:val="00426309"/>
    <w:rsid w:val="00426522"/>
    <w:rsid w:val="004267B7"/>
    <w:rsid w:val="0042693A"/>
    <w:rsid w:val="00426A72"/>
    <w:rsid w:val="0043006C"/>
    <w:rsid w:val="004302C0"/>
    <w:rsid w:val="0043045E"/>
    <w:rsid w:val="0043047A"/>
    <w:rsid w:val="004306E4"/>
    <w:rsid w:val="0043093D"/>
    <w:rsid w:val="00430F5C"/>
    <w:rsid w:val="00431591"/>
    <w:rsid w:val="00432A06"/>
    <w:rsid w:val="00432AB1"/>
    <w:rsid w:val="00432B99"/>
    <w:rsid w:val="00432E1D"/>
    <w:rsid w:val="00432F3F"/>
    <w:rsid w:val="00433E6B"/>
    <w:rsid w:val="00434B32"/>
    <w:rsid w:val="00434B57"/>
    <w:rsid w:val="00434CEC"/>
    <w:rsid w:val="00434DE2"/>
    <w:rsid w:val="00435248"/>
    <w:rsid w:val="00435309"/>
    <w:rsid w:val="00435A25"/>
    <w:rsid w:val="00435EF2"/>
    <w:rsid w:val="004368B8"/>
    <w:rsid w:val="00436C85"/>
    <w:rsid w:val="0043742A"/>
    <w:rsid w:val="00437E9D"/>
    <w:rsid w:val="00440704"/>
    <w:rsid w:val="00440C55"/>
    <w:rsid w:val="004418FC"/>
    <w:rsid w:val="0044235D"/>
    <w:rsid w:val="00442A21"/>
    <w:rsid w:val="00442B61"/>
    <w:rsid w:val="00442CCF"/>
    <w:rsid w:val="0044305D"/>
    <w:rsid w:val="004438E6"/>
    <w:rsid w:val="004440AF"/>
    <w:rsid w:val="004445AE"/>
    <w:rsid w:val="00444A7D"/>
    <w:rsid w:val="00444FB5"/>
    <w:rsid w:val="0044500A"/>
    <w:rsid w:val="00445544"/>
    <w:rsid w:val="00446002"/>
    <w:rsid w:val="00446769"/>
    <w:rsid w:val="0044729E"/>
    <w:rsid w:val="004475DB"/>
    <w:rsid w:val="004476D3"/>
    <w:rsid w:val="00447839"/>
    <w:rsid w:val="004478D4"/>
    <w:rsid w:val="0044796B"/>
    <w:rsid w:val="004479C1"/>
    <w:rsid w:val="004479F2"/>
    <w:rsid w:val="0045015F"/>
    <w:rsid w:val="00450922"/>
    <w:rsid w:val="00450D22"/>
    <w:rsid w:val="00450F7C"/>
    <w:rsid w:val="0045165A"/>
    <w:rsid w:val="00451A11"/>
    <w:rsid w:val="00451A84"/>
    <w:rsid w:val="00451C40"/>
    <w:rsid w:val="00451E18"/>
    <w:rsid w:val="00451E23"/>
    <w:rsid w:val="00452CFD"/>
    <w:rsid w:val="004532F9"/>
    <w:rsid w:val="00453380"/>
    <w:rsid w:val="00453911"/>
    <w:rsid w:val="00453D40"/>
    <w:rsid w:val="004540A4"/>
    <w:rsid w:val="00454B59"/>
    <w:rsid w:val="00454C97"/>
    <w:rsid w:val="0045501F"/>
    <w:rsid w:val="00455258"/>
    <w:rsid w:val="00455BEA"/>
    <w:rsid w:val="004569D2"/>
    <w:rsid w:val="004571FC"/>
    <w:rsid w:val="0045780A"/>
    <w:rsid w:val="00457A93"/>
    <w:rsid w:val="00460E7F"/>
    <w:rsid w:val="00461208"/>
    <w:rsid w:val="00461B79"/>
    <w:rsid w:val="0046231A"/>
    <w:rsid w:val="0046286E"/>
    <w:rsid w:val="00462FEC"/>
    <w:rsid w:val="00463793"/>
    <w:rsid w:val="00463827"/>
    <w:rsid w:val="004639E4"/>
    <w:rsid w:val="0046425E"/>
    <w:rsid w:val="00464652"/>
    <w:rsid w:val="004647DB"/>
    <w:rsid w:val="00465281"/>
    <w:rsid w:val="004660FB"/>
    <w:rsid w:val="00466F96"/>
    <w:rsid w:val="0046756E"/>
    <w:rsid w:val="00467594"/>
    <w:rsid w:val="00467A3E"/>
    <w:rsid w:val="00467EDE"/>
    <w:rsid w:val="00467FE6"/>
    <w:rsid w:val="0047007D"/>
    <w:rsid w:val="00470DB6"/>
    <w:rsid w:val="00470EA4"/>
    <w:rsid w:val="00470F3D"/>
    <w:rsid w:val="00471F78"/>
    <w:rsid w:val="004720F0"/>
    <w:rsid w:val="0047211D"/>
    <w:rsid w:val="004726CF"/>
    <w:rsid w:val="004729AA"/>
    <w:rsid w:val="00473088"/>
    <w:rsid w:val="004737AA"/>
    <w:rsid w:val="00473D97"/>
    <w:rsid w:val="00473FA9"/>
    <w:rsid w:val="004745C8"/>
    <w:rsid w:val="00474929"/>
    <w:rsid w:val="00475275"/>
    <w:rsid w:val="004758EF"/>
    <w:rsid w:val="00475B43"/>
    <w:rsid w:val="004760FC"/>
    <w:rsid w:val="0047645A"/>
    <w:rsid w:val="004765A8"/>
    <w:rsid w:val="00476EAA"/>
    <w:rsid w:val="0047769B"/>
    <w:rsid w:val="0047778A"/>
    <w:rsid w:val="00477E12"/>
    <w:rsid w:val="0048009E"/>
    <w:rsid w:val="0048038B"/>
    <w:rsid w:val="004805A4"/>
    <w:rsid w:val="00480E8A"/>
    <w:rsid w:val="00481194"/>
    <w:rsid w:val="004829D9"/>
    <w:rsid w:val="00482DA1"/>
    <w:rsid w:val="00483954"/>
    <w:rsid w:val="004840FD"/>
    <w:rsid w:val="004844DF"/>
    <w:rsid w:val="004856C4"/>
    <w:rsid w:val="00485CA8"/>
    <w:rsid w:val="0048712A"/>
    <w:rsid w:val="004873CA"/>
    <w:rsid w:val="004874B8"/>
    <w:rsid w:val="00487B0E"/>
    <w:rsid w:val="004916FC"/>
    <w:rsid w:val="00491A3B"/>
    <w:rsid w:val="004926DA"/>
    <w:rsid w:val="00492828"/>
    <w:rsid w:val="00493DC1"/>
    <w:rsid w:val="004941D2"/>
    <w:rsid w:val="00494955"/>
    <w:rsid w:val="00495011"/>
    <w:rsid w:val="004954C5"/>
    <w:rsid w:val="00495A78"/>
    <w:rsid w:val="0049670E"/>
    <w:rsid w:val="00496C51"/>
    <w:rsid w:val="004976DE"/>
    <w:rsid w:val="004978B2"/>
    <w:rsid w:val="004A0B0D"/>
    <w:rsid w:val="004A0BB3"/>
    <w:rsid w:val="004A12EC"/>
    <w:rsid w:val="004A137B"/>
    <w:rsid w:val="004A179B"/>
    <w:rsid w:val="004A1A4B"/>
    <w:rsid w:val="004A1CAD"/>
    <w:rsid w:val="004A26A5"/>
    <w:rsid w:val="004A368F"/>
    <w:rsid w:val="004A37C3"/>
    <w:rsid w:val="004A3A13"/>
    <w:rsid w:val="004A3A53"/>
    <w:rsid w:val="004A44FA"/>
    <w:rsid w:val="004A48DF"/>
    <w:rsid w:val="004A56F3"/>
    <w:rsid w:val="004A5720"/>
    <w:rsid w:val="004A5773"/>
    <w:rsid w:val="004A598B"/>
    <w:rsid w:val="004A63D5"/>
    <w:rsid w:val="004A6F0F"/>
    <w:rsid w:val="004A7012"/>
    <w:rsid w:val="004A76D6"/>
    <w:rsid w:val="004A7910"/>
    <w:rsid w:val="004A7E8A"/>
    <w:rsid w:val="004B1261"/>
    <w:rsid w:val="004B1977"/>
    <w:rsid w:val="004B2079"/>
    <w:rsid w:val="004B241F"/>
    <w:rsid w:val="004B2F51"/>
    <w:rsid w:val="004B36FD"/>
    <w:rsid w:val="004B3D60"/>
    <w:rsid w:val="004B433A"/>
    <w:rsid w:val="004B50B1"/>
    <w:rsid w:val="004B59BF"/>
    <w:rsid w:val="004B61A2"/>
    <w:rsid w:val="004B6D6A"/>
    <w:rsid w:val="004B74ED"/>
    <w:rsid w:val="004C010E"/>
    <w:rsid w:val="004C025F"/>
    <w:rsid w:val="004C072D"/>
    <w:rsid w:val="004C075B"/>
    <w:rsid w:val="004C07BA"/>
    <w:rsid w:val="004C0DD0"/>
    <w:rsid w:val="004C0FCD"/>
    <w:rsid w:val="004C0FDE"/>
    <w:rsid w:val="004C1797"/>
    <w:rsid w:val="004C1CDE"/>
    <w:rsid w:val="004C22BC"/>
    <w:rsid w:val="004C24DE"/>
    <w:rsid w:val="004C3168"/>
    <w:rsid w:val="004C3C6C"/>
    <w:rsid w:val="004C4DD6"/>
    <w:rsid w:val="004C4FB2"/>
    <w:rsid w:val="004C4FB9"/>
    <w:rsid w:val="004C577A"/>
    <w:rsid w:val="004C67D2"/>
    <w:rsid w:val="004C6AD7"/>
    <w:rsid w:val="004C72AA"/>
    <w:rsid w:val="004C7332"/>
    <w:rsid w:val="004C76F8"/>
    <w:rsid w:val="004D031A"/>
    <w:rsid w:val="004D04AB"/>
    <w:rsid w:val="004D16C1"/>
    <w:rsid w:val="004D1B84"/>
    <w:rsid w:val="004D1CDA"/>
    <w:rsid w:val="004D1D1D"/>
    <w:rsid w:val="004D1DDD"/>
    <w:rsid w:val="004D219B"/>
    <w:rsid w:val="004D21E9"/>
    <w:rsid w:val="004D23D2"/>
    <w:rsid w:val="004D3E35"/>
    <w:rsid w:val="004D3FEB"/>
    <w:rsid w:val="004D41B6"/>
    <w:rsid w:val="004D43F8"/>
    <w:rsid w:val="004D4980"/>
    <w:rsid w:val="004D4AD7"/>
    <w:rsid w:val="004D5B03"/>
    <w:rsid w:val="004D5E50"/>
    <w:rsid w:val="004D60EF"/>
    <w:rsid w:val="004D6236"/>
    <w:rsid w:val="004D707B"/>
    <w:rsid w:val="004D76C1"/>
    <w:rsid w:val="004D7C30"/>
    <w:rsid w:val="004E062B"/>
    <w:rsid w:val="004E13FD"/>
    <w:rsid w:val="004E15B3"/>
    <w:rsid w:val="004E2193"/>
    <w:rsid w:val="004E22EB"/>
    <w:rsid w:val="004E45E4"/>
    <w:rsid w:val="004E54B6"/>
    <w:rsid w:val="004E5A76"/>
    <w:rsid w:val="004E5BA1"/>
    <w:rsid w:val="004E5BBE"/>
    <w:rsid w:val="004E6396"/>
    <w:rsid w:val="004E708F"/>
    <w:rsid w:val="004E70BB"/>
    <w:rsid w:val="004F08EE"/>
    <w:rsid w:val="004F0A97"/>
    <w:rsid w:val="004F0AD6"/>
    <w:rsid w:val="004F1344"/>
    <w:rsid w:val="004F1362"/>
    <w:rsid w:val="004F155F"/>
    <w:rsid w:val="004F197A"/>
    <w:rsid w:val="004F4926"/>
    <w:rsid w:val="004F509C"/>
    <w:rsid w:val="004F5948"/>
    <w:rsid w:val="004F6578"/>
    <w:rsid w:val="004F71CD"/>
    <w:rsid w:val="004F796B"/>
    <w:rsid w:val="004F7D2B"/>
    <w:rsid w:val="005000E5"/>
    <w:rsid w:val="00500562"/>
    <w:rsid w:val="00500EEC"/>
    <w:rsid w:val="005025D0"/>
    <w:rsid w:val="0050289B"/>
    <w:rsid w:val="005033C8"/>
    <w:rsid w:val="00503BCC"/>
    <w:rsid w:val="00503C71"/>
    <w:rsid w:val="00503CB3"/>
    <w:rsid w:val="0050497E"/>
    <w:rsid w:val="005054C6"/>
    <w:rsid w:val="005056BA"/>
    <w:rsid w:val="0050627B"/>
    <w:rsid w:val="00506375"/>
    <w:rsid w:val="00506883"/>
    <w:rsid w:val="00506FCD"/>
    <w:rsid w:val="00507606"/>
    <w:rsid w:val="00507B39"/>
    <w:rsid w:val="0051055C"/>
    <w:rsid w:val="005109A9"/>
    <w:rsid w:val="005109AE"/>
    <w:rsid w:val="00510C38"/>
    <w:rsid w:val="0051122A"/>
    <w:rsid w:val="00511729"/>
    <w:rsid w:val="00511F77"/>
    <w:rsid w:val="00513039"/>
    <w:rsid w:val="005135A3"/>
    <w:rsid w:val="00513DF2"/>
    <w:rsid w:val="00513FB9"/>
    <w:rsid w:val="005144AE"/>
    <w:rsid w:val="00515497"/>
    <w:rsid w:val="0051570A"/>
    <w:rsid w:val="00515C48"/>
    <w:rsid w:val="005165AA"/>
    <w:rsid w:val="00516E7E"/>
    <w:rsid w:val="0051751E"/>
    <w:rsid w:val="00517675"/>
    <w:rsid w:val="00517868"/>
    <w:rsid w:val="00520022"/>
    <w:rsid w:val="0052008E"/>
    <w:rsid w:val="0052048A"/>
    <w:rsid w:val="005209C7"/>
    <w:rsid w:val="00521320"/>
    <w:rsid w:val="00521A31"/>
    <w:rsid w:val="00521F64"/>
    <w:rsid w:val="005221E1"/>
    <w:rsid w:val="005228CD"/>
    <w:rsid w:val="00523031"/>
    <w:rsid w:val="005239C9"/>
    <w:rsid w:val="00523D45"/>
    <w:rsid w:val="00524F9D"/>
    <w:rsid w:val="00525637"/>
    <w:rsid w:val="005257F3"/>
    <w:rsid w:val="00525F7A"/>
    <w:rsid w:val="00526783"/>
    <w:rsid w:val="00526C8F"/>
    <w:rsid w:val="00527182"/>
    <w:rsid w:val="00527AF8"/>
    <w:rsid w:val="005305C0"/>
    <w:rsid w:val="0053097B"/>
    <w:rsid w:val="00530C93"/>
    <w:rsid w:val="00530E4C"/>
    <w:rsid w:val="00530FD6"/>
    <w:rsid w:val="005316AB"/>
    <w:rsid w:val="00531DE4"/>
    <w:rsid w:val="005320D6"/>
    <w:rsid w:val="00532A6F"/>
    <w:rsid w:val="00532D72"/>
    <w:rsid w:val="00533541"/>
    <w:rsid w:val="00533548"/>
    <w:rsid w:val="00533756"/>
    <w:rsid w:val="00533A4D"/>
    <w:rsid w:val="005344C3"/>
    <w:rsid w:val="005345E7"/>
    <w:rsid w:val="005346D1"/>
    <w:rsid w:val="00534D2D"/>
    <w:rsid w:val="0053653F"/>
    <w:rsid w:val="00536669"/>
    <w:rsid w:val="005372A3"/>
    <w:rsid w:val="00537663"/>
    <w:rsid w:val="0053787C"/>
    <w:rsid w:val="00537E6E"/>
    <w:rsid w:val="005400DE"/>
    <w:rsid w:val="005401B5"/>
    <w:rsid w:val="005403E5"/>
    <w:rsid w:val="005408F4"/>
    <w:rsid w:val="005409E7"/>
    <w:rsid w:val="00540E97"/>
    <w:rsid w:val="0054136C"/>
    <w:rsid w:val="00541948"/>
    <w:rsid w:val="00541F2B"/>
    <w:rsid w:val="00542061"/>
    <w:rsid w:val="00542DE9"/>
    <w:rsid w:val="005434FE"/>
    <w:rsid w:val="0054355F"/>
    <w:rsid w:val="00543A71"/>
    <w:rsid w:val="0054431D"/>
    <w:rsid w:val="00544AB5"/>
    <w:rsid w:val="00545B1C"/>
    <w:rsid w:val="00546AE3"/>
    <w:rsid w:val="00547736"/>
    <w:rsid w:val="0054793C"/>
    <w:rsid w:val="00547ECF"/>
    <w:rsid w:val="005502FD"/>
    <w:rsid w:val="00551E68"/>
    <w:rsid w:val="00552706"/>
    <w:rsid w:val="00553516"/>
    <w:rsid w:val="00554159"/>
    <w:rsid w:val="0055452B"/>
    <w:rsid w:val="005545F2"/>
    <w:rsid w:val="0055482C"/>
    <w:rsid w:val="00554D8E"/>
    <w:rsid w:val="00555014"/>
    <w:rsid w:val="005552B4"/>
    <w:rsid w:val="005556B1"/>
    <w:rsid w:val="00555D15"/>
    <w:rsid w:val="00556119"/>
    <w:rsid w:val="0055639B"/>
    <w:rsid w:val="005567D8"/>
    <w:rsid w:val="005575BF"/>
    <w:rsid w:val="005575D7"/>
    <w:rsid w:val="005601AA"/>
    <w:rsid w:val="00560C47"/>
    <w:rsid w:val="00561FA2"/>
    <w:rsid w:val="00562377"/>
    <w:rsid w:val="005627E4"/>
    <w:rsid w:val="00562916"/>
    <w:rsid w:val="005629D9"/>
    <w:rsid w:val="0056317E"/>
    <w:rsid w:val="00563303"/>
    <w:rsid w:val="00563551"/>
    <w:rsid w:val="00563B62"/>
    <w:rsid w:val="00563FFB"/>
    <w:rsid w:val="00564793"/>
    <w:rsid w:val="0056526E"/>
    <w:rsid w:val="005662C4"/>
    <w:rsid w:val="00566F57"/>
    <w:rsid w:val="005702C8"/>
    <w:rsid w:val="00570824"/>
    <w:rsid w:val="00570B0D"/>
    <w:rsid w:val="00570EA4"/>
    <w:rsid w:val="0057112D"/>
    <w:rsid w:val="00571AE3"/>
    <w:rsid w:val="00571C9B"/>
    <w:rsid w:val="00572542"/>
    <w:rsid w:val="00573D84"/>
    <w:rsid w:val="00573DEE"/>
    <w:rsid w:val="0057413E"/>
    <w:rsid w:val="005751DC"/>
    <w:rsid w:val="005753E1"/>
    <w:rsid w:val="005759DD"/>
    <w:rsid w:val="00575E86"/>
    <w:rsid w:val="005763AA"/>
    <w:rsid w:val="00576A9E"/>
    <w:rsid w:val="00580059"/>
    <w:rsid w:val="005801D4"/>
    <w:rsid w:val="00580B57"/>
    <w:rsid w:val="00580C6F"/>
    <w:rsid w:val="00580C78"/>
    <w:rsid w:val="005817D7"/>
    <w:rsid w:val="00581A38"/>
    <w:rsid w:val="00581C33"/>
    <w:rsid w:val="005826B5"/>
    <w:rsid w:val="0058325E"/>
    <w:rsid w:val="00583BCC"/>
    <w:rsid w:val="00583CFE"/>
    <w:rsid w:val="005842C5"/>
    <w:rsid w:val="0058435D"/>
    <w:rsid w:val="00584485"/>
    <w:rsid w:val="0058450C"/>
    <w:rsid w:val="00584A9B"/>
    <w:rsid w:val="00584B52"/>
    <w:rsid w:val="00585A75"/>
    <w:rsid w:val="00585C65"/>
    <w:rsid w:val="0058616F"/>
    <w:rsid w:val="0058648D"/>
    <w:rsid w:val="0058686D"/>
    <w:rsid w:val="00587646"/>
    <w:rsid w:val="00587DCE"/>
    <w:rsid w:val="00590576"/>
    <w:rsid w:val="00590AF5"/>
    <w:rsid w:val="00590E9B"/>
    <w:rsid w:val="00590F1C"/>
    <w:rsid w:val="005918FC"/>
    <w:rsid w:val="0059320F"/>
    <w:rsid w:val="00593473"/>
    <w:rsid w:val="00593DEC"/>
    <w:rsid w:val="005941B0"/>
    <w:rsid w:val="00594AFF"/>
    <w:rsid w:val="0059505B"/>
    <w:rsid w:val="00595395"/>
    <w:rsid w:val="00595896"/>
    <w:rsid w:val="0059623A"/>
    <w:rsid w:val="00596C3B"/>
    <w:rsid w:val="00596C59"/>
    <w:rsid w:val="00597CBB"/>
    <w:rsid w:val="00597F53"/>
    <w:rsid w:val="005A09BD"/>
    <w:rsid w:val="005A1139"/>
    <w:rsid w:val="005A1DC6"/>
    <w:rsid w:val="005A2215"/>
    <w:rsid w:val="005A2259"/>
    <w:rsid w:val="005A2FC6"/>
    <w:rsid w:val="005A3023"/>
    <w:rsid w:val="005A39EA"/>
    <w:rsid w:val="005A3B5F"/>
    <w:rsid w:val="005A4411"/>
    <w:rsid w:val="005A4EDB"/>
    <w:rsid w:val="005A55AA"/>
    <w:rsid w:val="005A5FB4"/>
    <w:rsid w:val="005B0BFA"/>
    <w:rsid w:val="005B1110"/>
    <w:rsid w:val="005B1798"/>
    <w:rsid w:val="005B1A10"/>
    <w:rsid w:val="005B1D7C"/>
    <w:rsid w:val="005B225B"/>
    <w:rsid w:val="005B24BB"/>
    <w:rsid w:val="005B2D4A"/>
    <w:rsid w:val="005B3408"/>
    <w:rsid w:val="005B3528"/>
    <w:rsid w:val="005B37DF"/>
    <w:rsid w:val="005B3EF5"/>
    <w:rsid w:val="005B55AA"/>
    <w:rsid w:val="005B722B"/>
    <w:rsid w:val="005B73CD"/>
    <w:rsid w:val="005B75A0"/>
    <w:rsid w:val="005B7628"/>
    <w:rsid w:val="005C1AD0"/>
    <w:rsid w:val="005C203A"/>
    <w:rsid w:val="005C2708"/>
    <w:rsid w:val="005C3776"/>
    <w:rsid w:val="005C3B25"/>
    <w:rsid w:val="005C3D60"/>
    <w:rsid w:val="005C4058"/>
    <w:rsid w:val="005C51C9"/>
    <w:rsid w:val="005C5518"/>
    <w:rsid w:val="005C56BD"/>
    <w:rsid w:val="005C64ED"/>
    <w:rsid w:val="005C73C6"/>
    <w:rsid w:val="005C76B7"/>
    <w:rsid w:val="005C7ECA"/>
    <w:rsid w:val="005D0487"/>
    <w:rsid w:val="005D074F"/>
    <w:rsid w:val="005D0801"/>
    <w:rsid w:val="005D0893"/>
    <w:rsid w:val="005D0D12"/>
    <w:rsid w:val="005D1478"/>
    <w:rsid w:val="005D1723"/>
    <w:rsid w:val="005D1C44"/>
    <w:rsid w:val="005D24C9"/>
    <w:rsid w:val="005D2677"/>
    <w:rsid w:val="005D2C43"/>
    <w:rsid w:val="005D2F1B"/>
    <w:rsid w:val="005D30AF"/>
    <w:rsid w:val="005D3EFF"/>
    <w:rsid w:val="005D41D2"/>
    <w:rsid w:val="005D4E40"/>
    <w:rsid w:val="005D50CC"/>
    <w:rsid w:val="005D5521"/>
    <w:rsid w:val="005D5C49"/>
    <w:rsid w:val="005D5DE6"/>
    <w:rsid w:val="005D62BB"/>
    <w:rsid w:val="005D632D"/>
    <w:rsid w:val="005D654D"/>
    <w:rsid w:val="005D7C63"/>
    <w:rsid w:val="005E1E81"/>
    <w:rsid w:val="005E1FC7"/>
    <w:rsid w:val="005E2547"/>
    <w:rsid w:val="005E3326"/>
    <w:rsid w:val="005E4124"/>
    <w:rsid w:val="005E5B30"/>
    <w:rsid w:val="005E5B33"/>
    <w:rsid w:val="005E6324"/>
    <w:rsid w:val="005E6C52"/>
    <w:rsid w:val="005E7276"/>
    <w:rsid w:val="005E75F3"/>
    <w:rsid w:val="005E78C0"/>
    <w:rsid w:val="005F060F"/>
    <w:rsid w:val="005F07AE"/>
    <w:rsid w:val="005F0AC6"/>
    <w:rsid w:val="005F0C45"/>
    <w:rsid w:val="005F1758"/>
    <w:rsid w:val="005F1BD2"/>
    <w:rsid w:val="005F2A67"/>
    <w:rsid w:val="005F34BC"/>
    <w:rsid w:val="005F3697"/>
    <w:rsid w:val="005F38C2"/>
    <w:rsid w:val="005F3E49"/>
    <w:rsid w:val="005F4159"/>
    <w:rsid w:val="005F44D7"/>
    <w:rsid w:val="005F4A5F"/>
    <w:rsid w:val="005F59DB"/>
    <w:rsid w:val="005F5B46"/>
    <w:rsid w:val="005F65E5"/>
    <w:rsid w:val="005F6627"/>
    <w:rsid w:val="005F678A"/>
    <w:rsid w:val="005F6A83"/>
    <w:rsid w:val="006002C7"/>
    <w:rsid w:val="00600389"/>
    <w:rsid w:val="006009E2"/>
    <w:rsid w:val="00600C48"/>
    <w:rsid w:val="00600CEC"/>
    <w:rsid w:val="00600DBE"/>
    <w:rsid w:val="00601450"/>
    <w:rsid w:val="00601F70"/>
    <w:rsid w:val="006023E0"/>
    <w:rsid w:val="00602474"/>
    <w:rsid w:val="006025DB"/>
    <w:rsid w:val="00603350"/>
    <w:rsid w:val="00603717"/>
    <w:rsid w:val="0060391A"/>
    <w:rsid w:val="00603E20"/>
    <w:rsid w:val="0060402B"/>
    <w:rsid w:val="00604052"/>
    <w:rsid w:val="00604F7C"/>
    <w:rsid w:val="0060616E"/>
    <w:rsid w:val="006062A2"/>
    <w:rsid w:val="00606C16"/>
    <w:rsid w:val="006100F3"/>
    <w:rsid w:val="0061016E"/>
    <w:rsid w:val="0061023C"/>
    <w:rsid w:val="0061066E"/>
    <w:rsid w:val="00610D56"/>
    <w:rsid w:val="0061156E"/>
    <w:rsid w:val="00611E08"/>
    <w:rsid w:val="00612289"/>
    <w:rsid w:val="00612534"/>
    <w:rsid w:val="006128D7"/>
    <w:rsid w:val="00614CC6"/>
    <w:rsid w:val="00615FEF"/>
    <w:rsid w:val="00617950"/>
    <w:rsid w:val="00620A2A"/>
    <w:rsid w:val="00620C68"/>
    <w:rsid w:val="0062271A"/>
    <w:rsid w:val="00622F95"/>
    <w:rsid w:val="0062384C"/>
    <w:rsid w:val="00623EDD"/>
    <w:rsid w:val="00624A09"/>
    <w:rsid w:val="00624E22"/>
    <w:rsid w:val="00625044"/>
    <w:rsid w:val="006252FF"/>
    <w:rsid w:val="006258D2"/>
    <w:rsid w:val="00625C70"/>
    <w:rsid w:val="0062609C"/>
    <w:rsid w:val="0062648D"/>
    <w:rsid w:val="00626729"/>
    <w:rsid w:val="00627174"/>
    <w:rsid w:val="006274D9"/>
    <w:rsid w:val="006301F8"/>
    <w:rsid w:val="00630D62"/>
    <w:rsid w:val="00631598"/>
    <w:rsid w:val="00631778"/>
    <w:rsid w:val="00631966"/>
    <w:rsid w:val="00631BD4"/>
    <w:rsid w:val="00631EA0"/>
    <w:rsid w:val="00632665"/>
    <w:rsid w:val="0063313F"/>
    <w:rsid w:val="00634190"/>
    <w:rsid w:val="00635F69"/>
    <w:rsid w:val="00635F6F"/>
    <w:rsid w:val="00636268"/>
    <w:rsid w:val="006372FE"/>
    <w:rsid w:val="0063755F"/>
    <w:rsid w:val="0063769D"/>
    <w:rsid w:val="006377D1"/>
    <w:rsid w:val="006405F3"/>
    <w:rsid w:val="00640BA7"/>
    <w:rsid w:val="00641525"/>
    <w:rsid w:val="0064197F"/>
    <w:rsid w:val="00641C1B"/>
    <w:rsid w:val="00641CF2"/>
    <w:rsid w:val="00641D98"/>
    <w:rsid w:val="00641F78"/>
    <w:rsid w:val="006422ED"/>
    <w:rsid w:val="00642B46"/>
    <w:rsid w:val="00642E9B"/>
    <w:rsid w:val="00643258"/>
    <w:rsid w:val="00643336"/>
    <w:rsid w:val="00643A2F"/>
    <w:rsid w:val="00643C8D"/>
    <w:rsid w:val="00644407"/>
    <w:rsid w:val="006445B9"/>
    <w:rsid w:val="006445BC"/>
    <w:rsid w:val="00644BC5"/>
    <w:rsid w:val="00644F0D"/>
    <w:rsid w:val="00645CAB"/>
    <w:rsid w:val="00646E6F"/>
    <w:rsid w:val="00646E7F"/>
    <w:rsid w:val="00650D91"/>
    <w:rsid w:val="00650FDF"/>
    <w:rsid w:val="00651593"/>
    <w:rsid w:val="00651752"/>
    <w:rsid w:val="0065221C"/>
    <w:rsid w:val="006522A9"/>
    <w:rsid w:val="006527E8"/>
    <w:rsid w:val="00652B94"/>
    <w:rsid w:val="00652D47"/>
    <w:rsid w:val="006540E7"/>
    <w:rsid w:val="00654B3C"/>
    <w:rsid w:val="00654D41"/>
    <w:rsid w:val="00654E02"/>
    <w:rsid w:val="00654FCC"/>
    <w:rsid w:val="00655080"/>
    <w:rsid w:val="00656006"/>
    <w:rsid w:val="00656385"/>
    <w:rsid w:val="0065736A"/>
    <w:rsid w:val="006602A1"/>
    <w:rsid w:val="0066275B"/>
    <w:rsid w:val="00662E5E"/>
    <w:rsid w:val="00663197"/>
    <w:rsid w:val="00664226"/>
    <w:rsid w:val="0066431B"/>
    <w:rsid w:val="00664ADE"/>
    <w:rsid w:val="00664C3A"/>
    <w:rsid w:val="00664E79"/>
    <w:rsid w:val="0066588E"/>
    <w:rsid w:val="00666110"/>
    <w:rsid w:val="00666925"/>
    <w:rsid w:val="00666A04"/>
    <w:rsid w:val="00666C94"/>
    <w:rsid w:val="00666FC7"/>
    <w:rsid w:val="00670EC9"/>
    <w:rsid w:val="0067113A"/>
    <w:rsid w:val="00671ADB"/>
    <w:rsid w:val="0067243F"/>
    <w:rsid w:val="006729C9"/>
    <w:rsid w:val="00673917"/>
    <w:rsid w:val="0067418F"/>
    <w:rsid w:val="00674591"/>
    <w:rsid w:val="006745B5"/>
    <w:rsid w:val="006747D3"/>
    <w:rsid w:val="0067490F"/>
    <w:rsid w:val="00675617"/>
    <w:rsid w:val="00675A36"/>
    <w:rsid w:val="00675AB8"/>
    <w:rsid w:val="006776FB"/>
    <w:rsid w:val="006778E4"/>
    <w:rsid w:val="006800E7"/>
    <w:rsid w:val="00680496"/>
    <w:rsid w:val="00680BD6"/>
    <w:rsid w:val="00681EFF"/>
    <w:rsid w:val="00682E04"/>
    <w:rsid w:val="00682FCA"/>
    <w:rsid w:val="00683342"/>
    <w:rsid w:val="006839F1"/>
    <w:rsid w:val="00683B14"/>
    <w:rsid w:val="00684084"/>
    <w:rsid w:val="0068412C"/>
    <w:rsid w:val="00684BED"/>
    <w:rsid w:val="00686688"/>
    <w:rsid w:val="00686E45"/>
    <w:rsid w:val="00686E6E"/>
    <w:rsid w:val="00686F4B"/>
    <w:rsid w:val="00687585"/>
    <w:rsid w:val="00687694"/>
    <w:rsid w:val="00687C27"/>
    <w:rsid w:val="00687E88"/>
    <w:rsid w:val="00690941"/>
    <w:rsid w:val="00690B78"/>
    <w:rsid w:val="00690C05"/>
    <w:rsid w:val="00691856"/>
    <w:rsid w:val="006923A0"/>
    <w:rsid w:val="00692434"/>
    <w:rsid w:val="006927D9"/>
    <w:rsid w:val="006932B6"/>
    <w:rsid w:val="006934A9"/>
    <w:rsid w:val="00693514"/>
    <w:rsid w:val="00693DA0"/>
    <w:rsid w:val="0069438B"/>
    <w:rsid w:val="006948C3"/>
    <w:rsid w:val="00694C60"/>
    <w:rsid w:val="00694F22"/>
    <w:rsid w:val="00695897"/>
    <w:rsid w:val="00695B08"/>
    <w:rsid w:val="00695F60"/>
    <w:rsid w:val="00695FD4"/>
    <w:rsid w:val="00695FE2"/>
    <w:rsid w:val="0069619B"/>
    <w:rsid w:val="00696831"/>
    <w:rsid w:val="00696A0E"/>
    <w:rsid w:val="006977C2"/>
    <w:rsid w:val="00697BCE"/>
    <w:rsid w:val="00697C91"/>
    <w:rsid w:val="00697D1E"/>
    <w:rsid w:val="006A04CA"/>
    <w:rsid w:val="006A0BFC"/>
    <w:rsid w:val="006A1A39"/>
    <w:rsid w:val="006A239B"/>
    <w:rsid w:val="006A2524"/>
    <w:rsid w:val="006A26AB"/>
    <w:rsid w:val="006A2F3A"/>
    <w:rsid w:val="006A320B"/>
    <w:rsid w:val="006A34D4"/>
    <w:rsid w:val="006A3F75"/>
    <w:rsid w:val="006A4554"/>
    <w:rsid w:val="006A4875"/>
    <w:rsid w:val="006A49DF"/>
    <w:rsid w:val="006A5CB7"/>
    <w:rsid w:val="006A6C57"/>
    <w:rsid w:val="006A7371"/>
    <w:rsid w:val="006A7856"/>
    <w:rsid w:val="006A7C96"/>
    <w:rsid w:val="006B0B96"/>
    <w:rsid w:val="006B1A7D"/>
    <w:rsid w:val="006B20A7"/>
    <w:rsid w:val="006B20DE"/>
    <w:rsid w:val="006B3394"/>
    <w:rsid w:val="006B3487"/>
    <w:rsid w:val="006B36F6"/>
    <w:rsid w:val="006B3AB9"/>
    <w:rsid w:val="006B4408"/>
    <w:rsid w:val="006B4E76"/>
    <w:rsid w:val="006B4F34"/>
    <w:rsid w:val="006B5381"/>
    <w:rsid w:val="006B5576"/>
    <w:rsid w:val="006B647E"/>
    <w:rsid w:val="006B6599"/>
    <w:rsid w:val="006B6609"/>
    <w:rsid w:val="006B6B54"/>
    <w:rsid w:val="006B6C05"/>
    <w:rsid w:val="006B7256"/>
    <w:rsid w:val="006B7A88"/>
    <w:rsid w:val="006C029C"/>
    <w:rsid w:val="006C02D9"/>
    <w:rsid w:val="006C04F3"/>
    <w:rsid w:val="006C06E5"/>
    <w:rsid w:val="006C0AD8"/>
    <w:rsid w:val="006C0B60"/>
    <w:rsid w:val="006C155E"/>
    <w:rsid w:val="006C1EE0"/>
    <w:rsid w:val="006C2182"/>
    <w:rsid w:val="006C23AB"/>
    <w:rsid w:val="006C2966"/>
    <w:rsid w:val="006C2FEF"/>
    <w:rsid w:val="006C3471"/>
    <w:rsid w:val="006C3532"/>
    <w:rsid w:val="006C362E"/>
    <w:rsid w:val="006C3C4E"/>
    <w:rsid w:val="006C4BE7"/>
    <w:rsid w:val="006C4E3A"/>
    <w:rsid w:val="006C6155"/>
    <w:rsid w:val="006C6A8B"/>
    <w:rsid w:val="006C7528"/>
    <w:rsid w:val="006C7982"/>
    <w:rsid w:val="006C7AA2"/>
    <w:rsid w:val="006D0C92"/>
    <w:rsid w:val="006D0E24"/>
    <w:rsid w:val="006D1362"/>
    <w:rsid w:val="006D147F"/>
    <w:rsid w:val="006D1AA9"/>
    <w:rsid w:val="006D1DF2"/>
    <w:rsid w:val="006D1E6F"/>
    <w:rsid w:val="006D1F19"/>
    <w:rsid w:val="006D2653"/>
    <w:rsid w:val="006D2D2F"/>
    <w:rsid w:val="006D2D6C"/>
    <w:rsid w:val="006D326A"/>
    <w:rsid w:val="006D3AD1"/>
    <w:rsid w:val="006D3B67"/>
    <w:rsid w:val="006D401D"/>
    <w:rsid w:val="006D4543"/>
    <w:rsid w:val="006D46DA"/>
    <w:rsid w:val="006D5265"/>
    <w:rsid w:val="006D53E2"/>
    <w:rsid w:val="006D5675"/>
    <w:rsid w:val="006D56C9"/>
    <w:rsid w:val="006D6139"/>
    <w:rsid w:val="006D67BA"/>
    <w:rsid w:val="006D698F"/>
    <w:rsid w:val="006D7AC7"/>
    <w:rsid w:val="006E081F"/>
    <w:rsid w:val="006E0E34"/>
    <w:rsid w:val="006E0F58"/>
    <w:rsid w:val="006E1208"/>
    <w:rsid w:val="006E1A14"/>
    <w:rsid w:val="006E1A54"/>
    <w:rsid w:val="006E1B31"/>
    <w:rsid w:val="006E1C7A"/>
    <w:rsid w:val="006E2756"/>
    <w:rsid w:val="006E3186"/>
    <w:rsid w:val="006E4478"/>
    <w:rsid w:val="006E59FA"/>
    <w:rsid w:val="006E5A01"/>
    <w:rsid w:val="006E5CDE"/>
    <w:rsid w:val="006E6897"/>
    <w:rsid w:val="006E68BA"/>
    <w:rsid w:val="006F0C3E"/>
    <w:rsid w:val="006F0F4B"/>
    <w:rsid w:val="006F1639"/>
    <w:rsid w:val="006F1F33"/>
    <w:rsid w:val="006F1F71"/>
    <w:rsid w:val="006F232B"/>
    <w:rsid w:val="006F277B"/>
    <w:rsid w:val="006F2985"/>
    <w:rsid w:val="006F38A6"/>
    <w:rsid w:val="006F43F9"/>
    <w:rsid w:val="006F447A"/>
    <w:rsid w:val="006F4F9C"/>
    <w:rsid w:val="006F55BC"/>
    <w:rsid w:val="006F55C1"/>
    <w:rsid w:val="006F5CF1"/>
    <w:rsid w:val="006F6E75"/>
    <w:rsid w:val="006F770C"/>
    <w:rsid w:val="006F7E85"/>
    <w:rsid w:val="007000BE"/>
    <w:rsid w:val="0070070C"/>
    <w:rsid w:val="0070104E"/>
    <w:rsid w:val="007010F3"/>
    <w:rsid w:val="00701EBB"/>
    <w:rsid w:val="00702C6F"/>
    <w:rsid w:val="0070317D"/>
    <w:rsid w:val="0070318F"/>
    <w:rsid w:val="0070396D"/>
    <w:rsid w:val="00703AF1"/>
    <w:rsid w:val="00703C2C"/>
    <w:rsid w:val="00703EE7"/>
    <w:rsid w:val="00703F93"/>
    <w:rsid w:val="007044C7"/>
    <w:rsid w:val="00704675"/>
    <w:rsid w:val="007046C5"/>
    <w:rsid w:val="007048DC"/>
    <w:rsid w:val="00704DCD"/>
    <w:rsid w:val="00705E95"/>
    <w:rsid w:val="00706266"/>
    <w:rsid w:val="0070721A"/>
    <w:rsid w:val="007073A6"/>
    <w:rsid w:val="0070760E"/>
    <w:rsid w:val="00707ABB"/>
    <w:rsid w:val="00707C92"/>
    <w:rsid w:val="00707F11"/>
    <w:rsid w:val="00710032"/>
    <w:rsid w:val="00710811"/>
    <w:rsid w:val="00710CBB"/>
    <w:rsid w:val="00710DFD"/>
    <w:rsid w:val="007110D1"/>
    <w:rsid w:val="00711460"/>
    <w:rsid w:val="00711E23"/>
    <w:rsid w:val="00713047"/>
    <w:rsid w:val="007136C2"/>
    <w:rsid w:val="007138C2"/>
    <w:rsid w:val="00714A3D"/>
    <w:rsid w:val="00714A5C"/>
    <w:rsid w:val="00714B7D"/>
    <w:rsid w:val="00715071"/>
    <w:rsid w:val="007151FC"/>
    <w:rsid w:val="007157CA"/>
    <w:rsid w:val="00715DBA"/>
    <w:rsid w:val="0071656F"/>
    <w:rsid w:val="0071696A"/>
    <w:rsid w:val="00716DDC"/>
    <w:rsid w:val="00717868"/>
    <w:rsid w:val="00722C53"/>
    <w:rsid w:val="00722F25"/>
    <w:rsid w:val="007243A9"/>
    <w:rsid w:val="00724626"/>
    <w:rsid w:val="00724E15"/>
    <w:rsid w:val="0072579D"/>
    <w:rsid w:val="00725999"/>
    <w:rsid w:val="00725F28"/>
    <w:rsid w:val="0072605A"/>
    <w:rsid w:val="00726498"/>
    <w:rsid w:val="00726A28"/>
    <w:rsid w:val="00726D3A"/>
    <w:rsid w:val="00727AFA"/>
    <w:rsid w:val="007303E2"/>
    <w:rsid w:val="00730DE5"/>
    <w:rsid w:val="00731241"/>
    <w:rsid w:val="00731499"/>
    <w:rsid w:val="00731840"/>
    <w:rsid w:val="00731A13"/>
    <w:rsid w:val="00731B46"/>
    <w:rsid w:val="0073209F"/>
    <w:rsid w:val="00732FE6"/>
    <w:rsid w:val="00733385"/>
    <w:rsid w:val="0073374E"/>
    <w:rsid w:val="00733775"/>
    <w:rsid w:val="00733B22"/>
    <w:rsid w:val="00733E7F"/>
    <w:rsid w:val="00734514"/>
    <w:rsid w:val="0073454D"/>
    <w:rsid w:val="00734928"/>
    <w:rsid w:val="007349E0"/>
    <w:rsid w:val="00734AAE"/>
    <w:rsid w:val="0073589A"/>
    <w:rsid w:val="007359F8"/>
    <w:rsid w:val="00736077"/>
    <w:rsid w:val="00736EAB"/>
    <w:rsid w:val="00737599"/>
    <w:rsid w:val="007379F1"/>
    <w:rsid w:val="00737EA5"/>
    <w:rsid w:val="00740284"/>
    <w:rsid w:val="0074079C"/>
    <w:rsid w:val="00740965"/>
    <w:rsid w:val="00741BE1"/>
    <w:rsid w:val="007427E2"/>
    <w:rsid w:val="00742AF3"/>
    <w:rsid w:val="00742D7F"/>
    <w:rsid w:val="00742F92"/>
    <w:rsid w:val="0074461D"/>
    <w:rsid w:val="007455AC"/>
    <w:rsid w:val="00745D9C"/>
    <w:rsid w:val="00747520"/>
    <w:rsid w:val="007504D6"/>
    <w:rsid w:val="0075057D"/>
    <w:rsid w:val="00750DA7"/>
    <w:rsid w:val="007513E4"/>
    <w:rsid w:val="0075144C"/>
    <w:rsid w:val="007514DE"/>
    <w:rsid w:val="00752068"/>
    <w:rsid w:val="00752A15"/>
    <w:rsid w:val="007538AB"/>
    <w:rsid w:val="00753EF1"/>
    <w:rsid w:val="007545E5"/>
    <w:rsid w:val="00755761"/>
    <w:rsid w:val="00755C81"/>
    <w:rsid w:val="00755D68"/>
    <w:rsid w:val="00756659"/>
    <w:rsid w:val="007566A2"/>
    <w:rsid w:val="00756975"/>
    <w:rsid w:val="00756ACA"/>
    <w:rsid w:val="00756D20"/>
    <w:rsid w:val="00757F2F"/>
    <w:rsid w:val="0076007B"/>
    <w:rsid w:val="0076057D"/>
    <w:rsid w:val="007606C7"/>
    <w:rsid w:val="00760806"/>
    <w:rsid w:val="0076080D"/>
    <w:rsid w:val="00760F80"/>
    <w:rsid w:val="00761890"/>
    <w:rsid w:val="007618C8"/>
    <w:rsid w:val="00761CF1"/>
    <w:rsid w:val="007622F7"/>
    <w:rsid w:val="007627FA"/>
    <w:rsid w:val="00762E48"/>
    <w:rsid w:val="00763D89"/>
    <w:rsid w:val="00764FF8"/>
    <w:rsid w:val="00765D20"/>
    <w:rsid w:val="00765FEF"/>
    <w:rsid w:val="0076609D"/>
    <w:rsid w:val="007660A7"/>
    <w:rsid w:val="00766568"/>
    <w:rsid w:val="0076672A"/>
    <w:rsid w:val="007668E3"/>
    <w:rsid w:val="007669CA"/>
    <w:rsid w:val="00766D87"/>
    <w:rsid w:val="00767D5A"/>
    <w:rsid w:val="00770411"/>
    <w:rsid w:val="007708A7"/>
    <w:rsid w:val="00770D03"/>
    <w:rsid w:val="00771F0D"/>
    <w:rsid w:val="00772197"/>
    <w:rsid w:val="00772AE4"/>
    <w:rsid w:val="007736F0"/>
    <w:rsid w:val="00773DF9"/>
    <w:rsid w:val="007740F5"/>
    <w:rsid w:val="00774637"/>
    <w:rsid w:val="00775104"/>
    <w:rsid w:val="007758A6"/>
    <w:rsid w:val="00775A00"/>
    <w:rsid w:val="0077607D"/>
    <w:rsid w:val="00776AF0"/>
    <w:rsid w:val="00776D18"/>
    <w:rsid w:val="00776E55"/>
    <w:rsid w:val="00776E83"/>
    <w:rsid w:val="0077785A"/>
    <w:rsid w:val="00780021"/>
    <w:rsid w:val="007804A7"/>
    <w:rsid w:val="00780877"/>
    <w:rsid w:val="00780B9C"/>
    <w:rsid w:val="00780C90"/>
    <w:rsid w:val="007812EC"/>
    <w:rsid w:val="00781811"/>
    <w:rsid w:val="00781C14"/>
    <w:rsid w:val="00782158"/>
    <w:rsid w:val="00782A5B"/>
    <w:rsid w:val="00782BC1"/>
    <w:rsid w:val="007834B9"/>
    <w:rsid w:val="0078378D"/>
    <w:rsid w:val="007837A3"/>
    <w:rsid w:val="00783BDA"/>
    <w:rsid w:val="007840C3"/>
    <w:rsid w:val="00784502"/>
    <w:rsid w:val="00784659"/>
    <w:rsid w:val="007846D1"/>
    <w:rsid w:val="007847AD"/>
    <w:rsid w:val="00784E66"/>
    <w:rsid w:val="0078544C"/>
    <w:rsid w:val="007854FF"/>
    <w:rsid w:val="007857BE"/>
    <w:rsid w:val="00785A07"/>
    <w:rsid w:val="00785FC7"/>
    <w:rsid w:val="0078663B"/>
    <w:rsid w:val="007866C9"/>
    <w:rsid w:val="00786AEE"/>
    <w:rsid w:val="00786C79"/>
    <w:rsid w:val="00786DEB"/>
    <w:rsid w:val="00787238"/>
    <w:rsid w:val="00787DE2"/>
    <w:rsid w:val="00787E26"/>
    <w:rsid w:val="007905D0"/>
    <w:rsid w:val="00791AB7"/>
    <w:rsid w:val="00791E53"/>
    <w:rsid w:val="00791E78"/>
    <w:rsid w:val="00791EE2"/>
    <w:rsid w:val="007925A1"/>
    <w:rsid w:val="0079347D"/>
    <w:rsid w:val="00793AC6"/>
    <w:rsid w:val="00793B8B"/>
    <w:rsid w:val="007946CC"/>
    <w:rsid w:val="00796A5E"/>
    <w:rsid w:val="00797789"/>
    <w:rsid w:val="007A0173"/>
    <w:rsid w:val="007A0611"/>
    <w:rsid w:val="007A1019"/>
    <w:rsid w:val="007A104F"/>
    <w:rsid w:val="007A12DB"/>
    <w:rsid w:val="007A1AFA"/>
    <w:rsid w:val="007A1B55"/>
    <w:rsid w:val="007A1DC5"/>
    <w:rsid w:val="007A36A1"/>
    <w:rsid w:val="007A36BE"/>
    <w:rsid w:val="007A39F8"/>
    <w:rsid w:val="007A3B36"/>
    <w:rsid w:val="007A457B"/>
    <w:rsid w:val="007A467C"/>
    <w:rsid w:val="007A4953"/>
    <w:rsid w:val="007A49C3"/>
    <w:rsid w:val="007A4BA1"/>
    <w:rsid w:val="007A4E70"/>
    <w:rsid w:val="007A532A"/>
    <w:rsid w:val="007A54F1"/>
    <w:rsid w:val="007A58C6"/>
    <w:rsid w:val="007A5A19"/>
    <w:rsid w:val="007A5C84"/>
    <w:rsid w:val="007A66E4"/>
    <w:rsid w:val="007A6824"/>
    <w:rsid w:val="007A7325"/>
    <w:rsid w:val="007A76EF"/>
    <w:rsid w:val="007A7B35"/>
    <w:rsid w:val="007A7DC0"/>
    <w:rsid w:val="007B0268"/>
    <w:rsid w:val="007B03FF"/>
    <w:rsid w:val="007B0490"/>
    <w:rsid w:val="007B05DF"/>
    <w:rsid w:val="007B0BE5"/>
    <w:rsid w:val="007B192C"/>
    <w:rsid w:val="007B1E95"/>
    <w:rsid w:val="007B2119"/>
    <w:rsid w:val="007B2BD7"/>
    <w:rsid w:val="007B33A5"/>
    <w:rsid w:val="007B33C5"/>
    <w:rsid w:val="007B3410"/>
    <w:rsid w:val="007B3A67"/>
    <w:rsid w:val="007B4332"/>
    <w:rsid w:val="007B4910"/>
    <w:rsid w:val="007B4FFB"/>
    <w:rsid w:val="007B598F"/>
    <w:rsid w:val="007B6358"/>
    <w:rsid w:val="007B7319"/>
    <w:rsid w:val="007B74BA"/>
    <w:rsid w:val="007B75A6"/>
    <w:rsid w:val="007B79FB"/>
    <w:rsid w:val="007C0A37"/>
    <w:rsid w:val="007C0E1C"/>
    <w:rsid w:val="007C0E7B"/>
    <w:rsid w:val="007C16D5"/>
    <w:rsid w:val="007C17FC"/>
    <w:rsid w:val="007C1ACE"/>
    <w:rsid w:val="007C2147"/>
    <w:rsid w:val="007C28E8"/>
    <w:rsid w:val="007C2BF3"/>
    <w:rsid w:val="007C2D00"/>
    <w:rsid w:val="007C2DD5"/>
    <w:rsid w:val="007C303B"/>
    <w:rsid w:val="007C3680"/>
    <w:rsid w:val="007C3722"/>
    <w:rsid w:val="007C3E94"/>
    <w:rsid w:val="007C40B2"/>
    <w:rsid w:val="007C413B"/>
    <w:rsid w:val="007C49DE"/>
    <w:rsid w:val="007C4A7B"/>
    <w:rsid w:val="007C773F"/>
    <w:rsid w:val="007D0706"/>
    <w:rsid w:val="007D096D"/>
    <w:rsid w:val="007D17FD"/>
    <w:rsid w:val="007D1A4F"/>
    <w:rsid w:val="007D1BD8"/>
    <w:rsid w:val="007D1C4F"/>
    <w:rsid w:val="007D2051"/>
    <w:rsid w:val="007D2280"/>
    <w:rsid w:val="007D27BD"/>
    <w:rsid w:val="007D2AAC"/>
    <w:rsid w:val="007D3A07"/>
    <w:rsid w:val="007D3AA1"/>
    <w:rsid w:val="007D3CDC"/>
    <w:rsid w:val="007D4890"/>
    <w:rsid w:val="007D4C0F"/>
    <w:rsid w:val="007D4C2D"/>
    <w:rsid w:val="007D4C59"/>
    <w:rsid w:val="007D5149"/>
    <w:rsid w:val="007D51D0"/>
    <w:rsid w:val="007D6557"/>
    <w:rsid w:val="007D6897"/>
    <w:rsid w:val="007D701A"/>
    <w:rsid w:val="007D77A4"/>
    <w:rsid w:val="007D7862"/>
    <w:rsid w:val="007D7B4B"/>
    <w:rsid w:val="007D7B7C"/>
    <w:rsid w:val="007D7D3C"/>
    <w:rsid w:val="007D7EEE"/>
    <w:rsid w:val="007E0109"/>
    <w:rsid w:val="007E01F7"/>
    <w:rsid w:val="007E0967"/>
    <w:rsid w:val="007E2803"/>
    <w:rsid w:val="007E37BC"/>
    <w:rsid w:val="007E3F5B"/>
    <w:rsid w:val="007E4B19"/>
    <w:rsid w:val="007E55AC"/>
    <w:rsid w:val="007E6910"/>
    <w:rsid w:val="007E70D8"/>
    <w:rsid w:val="007E7A50"/>
    <w:rsid w:val="007E7D0B"/>
    <w:rsid w:val="007F022C"/>
    <w:rsid w:val="007F0603"/>
    <w:rsid w:val="007F078E"/>
    <w:rsid w:val="007F0A73"/>
    <w:rsid w:val="007F1624"/>
    <w:rsid w:val="007F18AB"/>
    <w:rsid w:val="007F18F2"/>
    <w:rsid w:val="007F297F"/>
    <w:rsid w:val="007F2B6F"/>
    <w:rsid w:val="007F372D"/>
    <w:rsid w:val="007F3939"/>
    <w:rsid w:val="007F393E"/>
    <w:rsid w:val="007F3B74"/>
    <w:rsid w:val="007F5552"/>
    <w:rsid w:val="007F55A3"/>
    <w:rsid w:val="007F587F"/>
    <w:rsid w:val="007F5DE8"/>
    <w:rsid w:val="007F62E0"/>
    <w:rsid w:val="007F6599"/>
    <w:rsid w:val="007F6A2A"/>
    <w:rsid w:val="007F6B29"/>
    <w:rsid w:val="007F7542"/>
    <w:rsid w:val="007F773B"/>
    <w:rsid w:val="00801908"/>
    <w:rsid w:val="00802058"/>
    <w:rsid w:val="0080244F"/>
    <w:rsid w:val="008027D8"/>
    <w:rsid w:val="008038CA"/>
    <w:rsid w:val="00804298"/>
    <w:rsid w:val="008042F1"/>
    <w:rsid w:val="00804998"/>
    <w:rsid w:val="00804C0C"/>
    <w:rsid w:val="0080533F"/>
    <w:rsid w:val="008056B4"/>
    <w:rsid w:val="008057A0"/>
    <w:rsid w:val="00805902"/>
    <w:rsid w:val="00805903"/>
    <w:rsid w:val="00805F4B"/>
    <w:rsid w:val="00806B8E"/>
    <w:rsid w:val="00806EB2"/>
    <w:rsid w:val="008075A5"/>
    <w:rsid w:val="0080766B"/>
    <w:rsid w:val="00807CD2"/>
    <w:rsid w:val="008113F2"/>
    <w:rsid w:val="00811595"/>
    <w:rsid w:val="008115C6"/>
    <w:rsid w:val="00811A45"/>
    <w:rsid w:val="00811AF4"/>
    <w:rsid w:val="00811B55"/>
    <w:rsid w:val="00811ECF"/>
    <w:rsid w:val="00813568"/>
    <w:rsid w:val="00813B47"/>
    <w:rsid w:val="00813EC7"/>
    <w:rsid w:val="008143CF"/>
    <w:rsid w:val="0081448E"/>
    <w:rsid w:val="00814718"/>
    <w:rsid w:val="00815120"/>
    <w:rsid w:val="0081519E"/>
    <w:rsid w:val="00815283"/>
    <w:rsid w:val="008154DB"/>
    <w:rsid w:val="008158BF"/>
    <w:rsid w:val="00815991"/>
    <w:rsid w:val="0082003C"/>
    <w:rsid w:val="00820FA2"/>
    <w:rsid w:val="008210E0"/>
    <w:rsid w:val="008215D6"/>
    <w:rsid w:val="008218DD"/>
    <w:rsid w:val="00821DFD"/>
    <w:rsid w:val="0082223B"/>
    <w:rsid w:val="00822470"/>
    <w:rsid w:val="00822A9D"/>
    <w:rsid w:val="00823677"/>
    <w:rsid w:val="0082394D"/>
    <w:rsid w:val="008255D5"/>
    <w:rsid w:val="008258F4"/>
    <w:rsid w:val="00825C6F"/>
    <w:rsid w:val="00826A7F"/>
    <w:rsid w:val="00826C51"/>
    <w:rsid w:val="00827140"/>
    <w:rsid w:val="00827229"/>
    <w:rsid w:val="0082765C"/>
    <w:rsid w:val="00827C80"/>
    <w:rsid w:val="00830071"/>
    <w:rsid w:val="00830227"/>
    <w:rsid w:val="00830C70"/>
    <w:rsid w:val="008311FA"/>
    <w:rsid w:val="00831329"/>
    <w:rsid w:val="00831660"/>
    <w:rsid w:val="00831D22"/>
    <w:rsid w:val="00831FC2"/>
    <w:rsid w:val="008340FF"/>
    <w:rsid w:val="00834419"/>
    <w:rsid w:val="00834945"/>
    <w:rsid w:val="00834A89"/>
    <w:rsid w:val="00834AEB"/>
    <w:rsid w:val="00835CF8"/>
    <w:rsid w:val="00836024"/>
    <w:rsid w:val="008361D7"/>
    <w:rsid w:val="0083640B"/>
    <w:rsid w:val="00836485"/>
    <w:rsid w:val="00836525"/>
    <w:rsid w:val="00836589"/>
    <w:rsid w:val="008372C9"/>
    <w:rsid w:val="00837AB2"/>
    <w:rsid w:val="00837E43"/>
    <w:rsid w:val="00840076"/>
    <w:rsid w:val="008400A1"/>
    <w:rsid w:val="008400CC"/>
    <w:rsid w:val="00840328"/>
    <w:rsid w:val="00840572"/>
    <w:rsid w:val="0084063E"/>
    <w:rsid w:val="00840B56"/>
    <w:rsid w:val="00841D65"/>
    <w:rsid w:val="0084274C"/>
    <w:rsid w:val="008428A9"/>
    <w:rsid w:val="00842AC6"/>
    <w:rsid w:val="00843647"/>
    <w:rsid w:val="008450B7"/>
    <w:rsid w:val="0084549A"/>
    <w:rsid w:val="00845E93"/>
    <w:rsid w:val="008468CA"/>
    <w:rsid w:val="00846969"/>
    <w:rsid w:val="00846AE0"/>
    <w:rsid w:val="00846D27"/>
    <w:rsid w:val="00847099"/>
    <w:rsid w:val="0084711C"/>
    <w:rsid w:val="00847AA4"/>
    <w:rsid w:val="0085001C"/>
    <w:rsid w:val="008502EE"/>
    <w:rsid w:val="008506F1"/>
    <w:rsid w:val="00850AF6"/>
    <w:rsid w:val="008514A5"/>
    <w:rsid w:val="00851E75"/>
    <w:rsid w:val="008532EE"/>
    <w:rsid w:val="008532FA"/>
    <w:rsid w:val="008535FB"/>
    <w:rsid w:val="00855342"/>
    <w:rsid w:val="00855732"/>
    <w:rsid w:val="00857302"/>
    <w:rsid w:val="008576DA"/>
    <w:rsid w:val="00857E21"/>
    <w:rsid w:val="008600F6"/>
    <w:rsid w:val="0086023E"/>
    <w:rsid w:val="008604E2"/>
    <w:rsid w:val="008606F7"/>
    <w:rsid w:val="00860938"/>
    <w:rsid w:val="00860EC9"/>
    <w:rsid w:val="0086135C"/>
    <w:rsid w:val="00861364"/>
    <w:rsid w:val="008615C4"/>
    <w:rsid w:val="00861887"/>
    <w:rsid w:val="00861EFB"/>
    <w:rsid w:val="00863380"/>
    <w:rsid w:val="008636FE"/>
    <w:rsid w:val="00863CDB"/>
    <w:rsid w:val="0086601F"/>
    <w:rsid w:val="008664A2"/>
    <w:rsid w:val="00866905"/>
    <w:rsid w:val="00866928"/>
    <w:rsid w:val="00866D4C"/>
    <w:rsid w:val="0086708B"/>
    <w:rsid w:val="0086775C"/>
    <w:rsid w:val="00867877"/>
    <w:rsid w:val="0087128C"/>
    <w:rsid w:val="0087132B"/>
    <w:rsid w:val="008715D2"/>
    <w:rsid w:val="00871885"/>
    <w:rsid w:val="00871A85"/>
    <w:rsid w:val="008720F5"/>
    <w:rsid w:val="00872336"/>
    <w:rsid w:val="00872CF6"/>
    <w:rsid w:val="00873AF6"/>
    <w:rsid w:val="00873EEA"/>
    <w:rsid w:val="0087458B"/>
    <w:rsid w:val="00874807"/>
    <w:rsid w:val="008751E3"/>
    <w:rsid w:val="00875563"/>
    <w:rsid w:val="0087620E"/>
    <w:rsid w:val="00876716"/>
    <w:rsid w:val="00877EEC"/>
    <w:rsid w:val="00877F75"/>
    <w:rsid w:val="00880093"/>
    <w:rsid w:val="008804BF"/>
    <w:rsid w:val="0088181C"/>
    <w:rsid w:val="00881FA4"/>
    <w:rsid w:val="008824E0"/>
    <w:rsid w:val="008828EB"/>
    <w:rsid w:val="00882CBA"/>
    <w:rsid w:val="00882FD8"/>
    <w:rsid w:val="00884AA3"/>
    <w:rsid w:val="00884BB5"/>
    <w:rsid w:val="00884D69"/>
    <w:rsid w:val="00886F65"/>
    <w:rsid w:val="00887158"/>
    <w:rsid w:val="008874E2"/>
    <w:rsid w:val="0088762B"/>
    <w:rsid w:val="00887DB6"/>
    <w:rsid w:val="00887E4B"/>
    <w:rsid w:val="00887EB6"/>
    <w:rsid w:val="00890736"/>
    <w:rsid w:val="00890E73"/>
    <w:rsid w:val="00890EB8"/>
    <w:rsid w:val="0089120A"/>
    <w:rsid w:val="00891393"/>
    <w:rsid w:val="008914B0"/>
    <w:rsid w:val="00891830"/>
    <w:rsid w:val="00891F95"/>
    <w:rsid w:val="008921A7"/>
    <w:rsid w:val="00892675"/>
    <w:rsid w:val="008926A6"/>
    <w:rsid w:val="00892789"/>
    <w:rsid w:val="00892A85"/>
    <w:rsid w:val="00892AC9"/>
    <w:rsid w:val="00892B6E"/>
    <w:rsid w:val="0089313A"/>
    <w:rsid w:val="0089323F"/>
    <w:rsid w:val="00893BF1"/>
    <w:rsid w:val="00893F14"/>
    <w:rsid w:val="00894693"/>
    <w:rsid w:val="00894AE3"/>
    <w:rsid w:val="00894B5B"/>
    <w:rsid w:val="00894D1F"/>
    <w:rsid w:val="00894D6E"/>
    <w:rsid w:val="00895D25"/>
    <w:rsid w:val="00895D44"/>
    <w:rsid w:val="008965A2"/>
    <w:rsid w:val="008966EB"/>
    <w:rsid w:val="008A033A"/>
    <w:rsid w:val="008A0728"/>
    <w:rsid w:val="008A09C1"/>
    <w:rsid w:val="008A0F08"/>
    <w:rsid w:val="008A15D7"/>
    <w:rsid w:val="008A15F8"/>
    <w:rsid w:val="008A16CB"/>
    <w:rsid w:val="008A1E2F"/>
    <w:rsid w:val="008A240E"/>
    <w:rsid w:val="008A3C46"/>
    <w:rsid w:val="008A40D1"/>
    <w:rsid w:val="008A4C58"/>
    <w:rsid w:val="008A4DF2"/>
    <w:rsid w:val="008A54CD"/>
    <w:rsid w:val="008A5796"/>
    <w:rsid w:val="008A6A20"/>
    <w:rsid w:val="008A7632"/>
    <w:rsid w:val="008A7843"/>
    <w:rsid w:val="008A78FA"/>
    <w:rsid w:val="008A7B2A"/>
    <w:rsid w:val="008A7C43"/>
    <w:rsid w:val="008B14BF"/>
    <w:rsid w:val="008B1D83"/>
    <w:rsid w:val="008B2348"/>
    <w:rsid w:val="008B23B1"/>
    <w:rsid w:val="008B386E"/>
    <w:rsid w:val="008B3A9B"/>
    <w:rsid w:val="008B3CA6"/>
    <w:rsid w:val="008B4A2C"/>
    <w:rsid w:val="008B5082"/>
    <w:rsid w:val="008B5CC8"/>
    <w:rsid w:val="008B7008"/>
    <w:rsid w:val="008B774A"/>
    <w:rsid w:val="008B7770"/>
    <w:rsid w:val="008B7A0F"/>
    <w:rsid w:val="008B7BA6"/>
    <w:rsid w:val="008B7D42"/>
    <w:rsid w:val="008C055E"/>
    <w:rsid w:val="008C073C"/>
    <w:rsid w:val="008C08D6"/>
    <w:rsid w:val="008C0DD3"/>
    <w:rsid w:val="008C1525"/>
    <w:rsid w:val="008C1A0C"/>
    <w:rsid w:val="008C1D52"/>
    <w:rsid w:val="008C1F4B"/>
    <w:rsid w:val="008C30A4"/>
    <w:rsid w:val="008C3ABB"/>
    <w:rsid w:val="008C3B41"/>
    <w:rsid w:val="008C44F0"/>
    <w:rsid w:val="008C46F0"/>
    <w:rsid w:val="008C59BF"/>
    <w:rsid w:val="008C5F6B"/>
    <w:rsid w:val="008C610C"/>
    <w:rsid w:val="008C65AA"/>
    <w:rsid w:val="008C662B"/>
    <w:rsid w:val="008D01A1"/>
    <w:rsid w:val="008D0285"/>
    <w:rsid w:val="008D0B60"/>
    <w:rsid w:val="008D0B73"/>
    <w:rsid w:val="008D1497"/>
    <w:rsid w:val="008D173F"/>
    <w:rsid w:val="008D1920"/>
    <w:rsid w:val="008D1B80"/>
    <w:rsid w:val="008D2556"/>
    <w:rsid w:val="008D2E58"/>
    <w:rsid w:val="008D32BD"/>
    <w:rsid w:val="008D3CB5"/>
    <w:rsid w:val="008D49FC"/>
    <w:rsid w:val="008D4E46"/>
    <w:rsid w:val="008D5C53"/>
    <w:rsid w:val="008D6B37"/>
    <w:rsid w:val="008D6BE8"/>
    <w:rsid w:val="008D7974"/>
    <w:rsid w:val="008D7AF1"/>
    <w:rsid w:val="008E0376"/>
    <w:rsid w:val="008E0828"/>
    <w:rsid w:val="008E08CE"/>
    <w:rsid w:val="008E0AAA"/>
    <w:rsid w:val="008E0D13"/>
    <w:rsid w:val="008E1364"/>
    <w:rsid w:val="008E13AF"/>
    <w:rsid w:val="008E1529"/>
    <w:rsid w:val="008E1624"/>
    <w:rsid w:val="008E18AC"/>
    <w:rsid w:val="008E1F11"/>
    <w:rsid w:val="008E268B"/>
    <w:rsid w:val="008E2DAA"/>
    <w:rsid w:val="008E2DE0"/>
    <w:rsid w:val="008E339B"/>
    <w:rsid w:val="008E3BAD"/>
    <w:rsid w:val="008E3CA1"/>
    <w:rsid w:val="008E4488"/>
    <w:rsid w:val="008E5103"/>
    <w:rsid w:val="008E55E5"/>
    <w:rsid w:val="008E630D"/>
    <w:rsid w:val="008E7099"/>
    <w:rsid w:val="008E7925"/>
    <w:rsid w:val="008E7E38"/>
    <w:rsid w:val="008F0312"/>
    <w:rsid w:val="008F06BA"/>
    <w:rsid w:val="008F1362"/>
    <w:rsid w:val="008F16E6"/>
    <w:rsid w:val="008F20D2"/>
    <w:rsid w:val="008F2B31"/>
    <w:rsid w:val="008F350E"/>
    <w:rsid w:val="008F3809"/>
    <w:rsid w:val="008F44BC"/>
    <w:rsid w:val="008F4BEA"/>
    <w:rsid w:val="008F5020"/>
    <w:rsid w:val="008F5601"/>
    <w:rsid w:val="008F59C4"/>
    <w:rsid w:val="008F6061"/>
    <w:rsid w:val="008F6A5E"/>
    <w:rsid w:val="008F6AD4"/>
    <w:rsid w:val="008F6C09"/>
    <w:rsid w:val="008F6DB7"/>
    <w:rsid w:val="008F6EFB"/>
    <w:rsid w:val="008F7257"/>
    <w:rsid w:val="008F7AC0"/>
    <w:rsid w:val="009009F2"/>
    <w:rsid w:val="00900B4F"/>
    <w:rsid w:val="009012CD"/>
    <w:rsid w:val="0090154A"/>
    <w:rsid w:val="00902217"/>
    <w:rsid w:val="0090230D"/>
    <w:rsid w:val="009027F0"/>
    <w:rsid w:val="0090281C"/>
    <w:rsid w:val="00903467"/>
    <w:rsid w:val="00903A46"/>
    <w:rsid w:val="00903AFA"/>
    <w:rsid w:val="00903EFB"/>
    <w:rsid w:val="0090481C"/>
    <w:rsid w:val="00904CBD"/>
    <w:rsid w:val="00904F5B"/>
    <w:rsid w:val="00904F7C"/>
    <w:rsid w:val="009058C8"/>
    <w:rsid w:val="009060E2"/>
    <w:rsid w:val="009063F2"/>
    <w:rsid w:val="00906502"/>
    <w:rsid w:val="00906814"/>
    <w:rsid w:val="009069F5"/>
    <w:rsid w:val="00906F0B"/>
    <w:rsid w:val="00910284"/>
    <w:rsid w:val="0091039E"/>
    <w:rsid w:val="00911803"/>
    <w:rsid w:val="0091192E"/>
    <w:rsid w:val="00912669"/>
    <w:rsid w:val="0091277A"/>
    <w:rsid w:val="009127EE"/>
    <w:rsid w:val="00912D11"/>
    <w:rsid w:val="00912FB6"/>
    <w:rsid w:val="009133A5"/>
    <w:rsid w:val="00914E88"/>
    <w:rsid w:val="00914F4E"/>
    <w:rsid w:val="00915464"/>
    <w:rsid w:val="00915613"/>
    <w:rsid w:val="009164D8"/>
    <w:rsid w:val="0091703A"/>
    <w:rsid w:val="009175E8"/>
    <w:rsid w:val="00917CDF"/>
    <w:rsid w:val="0092051F"/>
    <w:rsid w:val="009207E9"/>
    <w:rsid w:val="0092186B"/>
    <w:rsid w:val="00921E80"/>
    <w:rsid w:val="0092240C"/>
    <w:rsid w:val="00922707"/>
    <w:rsid w:val="00922742"/>
    <w:rsid w:val="009227F3"/>
    <w:rsid w:val="0092300D"/>
    <w:rsid w:val="009238DF"/>
    <w:rsid w:val="00923FE3"/>
    <w:rsid w:val="0092598E"/>
    <w:rsid w:val="00925A3C"/>
    <w:rsid w:val="0092635C"/>
    <w:rsid w:val="009265FF"/>
    <w:rsid w:val="00926854"/>
    <w:rsid w:val="00927A2E"/>
    <w:rsid w:val="0093036C"/>
    <w:rsid w:val="0093126B"/>
    <w:rsid w:val="009312DD"/>
    <w:rsid w:val="00931804"/>
    <w:rsid w:val="00932D60"/>
    <w:rsid w:val="00933349"/>
    <w:rsid w:val="00933454"/>
    <w:rsid w:val="009334ED"/>
    <w:rsid w:val="00934513"/>
    <w:rsid w:val="0093523D"/>
    <w:rsid w:val="00935259"/>
    <w:rsid w:val="009355E5"/>
    <w:rsid w:val="00935A42"/>
    <w:rsid w:val="00936092"/>
    <w:rsid w:val="00937B21"/>
    <w:rsid w:val="00940193"/>
    <w:rsid w:val="009404BD"/>
    <w:rsid w:val="009404CF"/>
    <w:rsid w:val="00940D1A"/>
    <w:rsid w:val="0094146A"/>
    <w:rsid w:val="0094150F"/>
    <w:rsid w:val="00941A28"/>
    <w:rsid w:val="00941AAA"/>
    <w:rsid w:val="00941CE9"/>
    <w:rsid w:val="0094230E"/>
    <w:rsid w:val="00943207"/>
    <w:rsid w:val="00943424"/>
    <w:rsid w:val="009436D6"/>
    <w:rsid w:val="00943789"/>
    <w:rsid w:val="00943C8F"/>
    <w:rsid w:val="00943D31"/>
    <w:rsid w:val="00944ECC"/>
    <w:rsid w:val="009450BE"/>
    <w:rsid w:val="0094511E"/>
    <w:rsid w:val="00945207"/>
    <w:rsid w:val="00945557"/>
    <w:rsid w:val="0094563C"/>
    <w:rsid w:val="009468A3"/>
    <w:rsid w:val="00947117"/>
    <w:rsid w:val="009479EC"/>
    <w:rsid w:val="00950AD7"/>
    <w:rsid w:val="00950B82"/>
    <w:rsid w:val="00950D54"/>
    <w:rsid w:val="00950EF3"/>
    <w:rsid w:val="009517C2"/>
    <w:rsid w:val="00951F8C"/>
    <w:rsid w:val="00951FBB"/>
    <w:rsid w:val="009529E4"/>
    <w:rsid w:val="0095347B"/>
    <w:rsid w:val="00954139"/>
    <w:rsid w:val="00954555"/>
    <w:rsid w:val="00954796"/>
    <w:rsid w:val="009550BC"/>
    <w:rsid w:val="00955896"/>
    <w:rsid w:val="00955A4F"/>
    <w:rsid w:val="009566C9"/>
    <w:rsid w:val="00956CEE"/>
    <w:rsid w:val="009571C7"/>
    <w:rsid w:val="00957673"/>
    <w:rsid w:val="00957ABB"/>
    <w:rsid w:val="00957EA1"/>
    <w:rsid w:val="00957F21"/>
    <w:rsid w:val="00960642"/>
    <w:rsid w:val="00960A24"/>
    <w:rsid w:val="00960BB0"/>
    <w:rsid w:val="00960EB9"/>
    <w:rsid w:val="009615D6"/>
    <w:rsid w:val="00961CB0"/>
    <w:rsid w:val="00961DCC"/>
    <w:rsid w:val="0096272A"/>
    <w:rsid w:val="00962924"/>
    <w:rsid w:val="00963060"/>
    <w:rsid w:val="009636EA"/>
    <w:rsid w:val="00963D58"/>
    <w:rsid w:val="00964051"/>
    <w:rsid w:val="00964610"/>
    <w:rsid w:val="00964D79"/>
    <w:rsid w:val="00965003"/>
    <w:rsid w:val="0096600B"/>
    <w:rsid w:val="00966273"/>
    <w:rsid w:val="00966485"/>
    <w:rsid w:val="00967060"/>
    <w:rsid w:val="009670BD"/>
    <w:rsid w:val="0096739E"/>
    <w:rsid w:val="009678E9"/>
    <w:rsid w:val="0097018E"/>
    <w:rsid w:val="009705EE"/>
    <w:rsid w:val="00970E80"/>
    <w:rsid w:val="00971C7E"/>
    <w:rsid w:val="00972019"/>
    <w:rsid w:val="009725CB"/>
    <w:rsid w:val="00972664"/>
    <w:rsid w:val="00972969"/>
    <w:rsid w:val="00972FCB"/>
    <w:rsid w:val="00972FCD"/>
    <w:rsid w:val="009735C2"/>
    <w:rsid w:val="009735F1"/>
    <w:rsid w:val="00973C83"/>
    <w:rsid w:val="00973F57"/>
    <w:rsid w:val="00974703"/>
    <w:rsid w:val="0097500E"/>
    <w:rsid w:val="009750B2"/>
    <w:rsid w:val="00975600"/>
    <w:rsid w:val="00975645"/>
    <w:rsid w:val="00975778"/>
    <w:rsid w:val="00975FE8"/>
    <w:rsid w:val="00976BB0"/>
    <w:rsid w:val="00976D01"/>
    <w:rsid w:val="00976D8A"/>
    <w:rsid w:val="00977309"/>
    <w:rsid w:val="009775DF"/>
    <w:rsid w:val="009776EF"/>
    <w:rsid w:val="009801E9"/>
    <w:rsid w:val="0098071F"/>
    <w:rsid w:val="00980761"/>
    <w:rsid w:val="00981564"/>
    <w:rsid w:val="009817F4"/>
    <w:rsid w:val="00981AE6"/>
    <w:rsid w:val="00982392"/>
    <w:rsid w:val="0098264A"/>
    <w:rsid w:val="009832D4"/>
    <w:rsid w:val="0098393C"/>
    <w:rsid w:val="00983C52"/>
    <w:rsid w:val="00983EA8"/>
    <w:rsid w:val="00984899"/>
    <w:rsid w:val="00984939"/>
    <w:rsid w:val="00984C2F"/>
    <w:rsid w:val="009856BA"/>
    <w:rsid w:val="0098625D"/>
    <w:rsid w:val="009863A1"/>
    <w:rsid w:val="00986CD3"/>
    <w:rsid w:val="00987234"/>
    <w:rsid w:val="00987ACE"/>
    <w:rsid w:val="00990492"/>
    <w:rsid w:val="009905BA"/>
    <w:rsid w:val="009925D3"/>
    <w:rsid w:val="00992678"/>
    <w:rsid w:val="00992C45"/>
    <w:rsid w:val="00993057"/>
    <w:rsid w:val="00993970"/>
    <w:rsid w:val="00993D14"/>
    <w:rsid w:val="00993EAF"/>
    <w:rsid w:val="00993ED8"/>
    <w:rsid w:val="0099501D"/>
    <w:rsid w:val="00995DA4"/>
    <w:rsid w:val="00996174"/>
    <w:rsid w:val="00996DF1"/>
    <w:rsid w:val="0099778B"/>
    <w:rsid w:val="00997F45"/>
    <w:rsid w:val="00997FD0"/>
    <w:rsid w:val="009A00A5"/>
    <w:rsid w:val="009A0452"/>
    <w:rsid w:val="009A08AF"/>
    <w:rsid w:val="009A25D6"/>
    <w:rsid w:val="009A362B"/>
    <w:rsid w:val="009A3B2E"/>
    <w:rsid w:val="009A3F76"/>
    <w:rsid w:val="009A4346"/>
    <w:rsid w:val="009A493B"/>
    <w:rsid w:val="009A5276"/>
    <w:rsid w:val="009A65A1"/>
    <w:rsid w:val="009A7404"/>
    <w:rsid w:val="009A7616"/>
    <w:rsid w:val="009A7BD0"/>
    <w:rsid w:val="009A7CC2"/>
    <w:rsid w:val="009A7D67"/>
    <w:rsid w:val="009A7D9C"/>
    <w:rsid w:val="009B03D3"/>
    <w:rsid w:val="009B170A"/>
    <w:rsid w:val="009B17B1"/>
    <w:rsid w:val="009B18C2"/>
    <w:rsid w:val="009B19C0"/>
    <w:rsid w:val="009B1FFD"/>
    <w:rsid w:val="009B2042"/>
    <w:rsid w:val="009B204A"/>
    <w:rsid w:val="009B32EB"/>
    <w:rsid w:val="009B375E"/>
    <w:rsid w:val="009B3879"/>
    <w:rsid w:val="009B3C82"/>
    <w:rsid w:val="009B4AAC"/>
    <w:rsid w:val="009B5016"/>
    <w:rsid w:val="009B5A5A"/>
    <w:rsid w:val="009B6072"/>
    <w:rsid w:val="009B6578"/>
    <w:rsid w:val="009B6ECA"/>
    <w:rsid w:val="009B7AC2"/>
    <w:rsid w:val="009B7BF4"/>
    <w:rsid w:val="009C0627"/>
    <w:rsid w:val="009C09E4"/>
    <w:rsid w:val="009C176C"/>
    <w:rsid w:val="009C186F"/>
    <w:rsid w:val="009C1D18"/>
    <w:rsid w:val="009C2548"/>
    <w:rsid w:val="009C25FB"/>
    <w:rsid w:val="009C2C80"/>
    <w:rsid w:val="009C3821"/>
    <w:rsid w:val="009C3842"/>
    <w:rsid w:val="009C3F9E"/>
    <w:rsid w:val="009C453D"/>
    <w:rsid w:val="009C4754"/>
    <w:rsid w:val="009C65C8"/>
    <w:rsid w:val="009C6661"/>
    <w:rsid w:val="009C67A6"/>
    <w:rsid w:val="009C729B"/>
    <w:rsid w:val="009C75AD"/>
    <w:rsid w:val="009C79ED"/>
    <w:rsid w:val="009C7ABF"/>
    <w:rsid w:val="009C7E1D"/>
    <w:rsid w:val="009C7E47"/>
    <w:rsid w:val="009C7E8E"/>
    <w:rsid w:val="009D05CE"/>
    <w:rsid w:val="009D09E5"/>
    <w:rsid w:val="009D0E05"/>
    <w:rsid w:val="009D1A47"/>
    <w:rsid w:val="009D2361"/>
    <w:rsid w:val="009D2B6A"/>
    <w:rsid w:val="009D3023"/>
    <w:rsid w:val="009D3566"/>
    <w:rsid w:val="009D3B9C"/>
    <w:rsid w:val="009D459F"/>
    <w:rsid w:val="009D4A15"/>
    <w:rsid w:val="009D4A63"/>
    <w:rsid w:val="009D4C9F"/>
    <w:rsid w:val="009D4DAC"/>
    <w:rsid w:val="009D6EDB"/>
    <w:rsid w:val="009D7C3E"/>
    <w:rsid w:val="009D7E51"/>
    <w:rsid w:val="009E0133"/>
    <w:rsid w:val="009E0621"/>
    <w:rsid w:val="009E06C0"/>
    <w:rsid w:val="009E0752"/>
    <w:rsid w:val="009E080A"/>
    <w:rsid w:val="009E0A1A"/>
    <w:rsid w:val="009E0DFF"/>
    <w:rsid w:val="009E0E2B"/>
    <w:rsid w:val="009E0E43"/>
    <w:rsid w:val="009E11C0"/>
    <w:rsid w:val="009E1232"/>
    <w:rsid w:val="009E1CE7"/>
    <w:rsid w:val="009E238C"/>
    <w:rsid w:val="009E273F"/>
    <w:rsid w:val="009E32E3"/>
    <w:rsid w:val="009E345C"/>
    <w:rsid w:val="009E3A7D"/>
    <w:rsid w:val="009E3E68"/>
    <w:rsid w:val="009E6285"/>
    <w:rsid w:val="009E639A"/>
    <w:rsid w:val="009E669C"/>
    <w:rsid w:val="009E6D9F"/>
    <w:rsid w:val="009E6E13"/>
    <w:rsid w:val="009E72E6"/>
    <w:rsid w:val="009E7E6E"/>
    <w:rsid w:val="009F03B5"/>
    <w:rsid w:val="009F09FB"/>
    <w:rsid w:val="009F0A9B"/>
    <w:rsid w:val="009F15DC"/>
    <w:rsid w:val="009F1AB9"/>
    <w:rsid w:val="009F3A07"/>
    <w:rsid w:val="009F3BC6"/>
    <w:rsid w:val="009F49C6"/>
    <w:rsid w:val="009F4FC9"/>
    <w:rsid w:val="009F594B"/>
    <w:rsid w:val="009F5BA7"/>
    <w:rsid w:val="009F6427"/>
    <w:rsid w:val="009F6F4E"/>
    <w:rsid w:val="009F7197"/>
    <w:rsid w:val="009F7936"/>
    <w:rsid w:val="00A00658"/>
    <w:rsid w:val="00A0086E"/>
    <w:rsid w:val="00A009DB"/>
    <w:rsid w:val="00A015BD"/>
    <w:rsid w:val="00A01688"/>
    <w:rsid w:val="00A022B0"/>
    <w:rsid w:val="00A0260D"/>
    <w:rsid w:val="00A0274C"/>
    <w:rsid w:val="00A02D61"/>
    <w:rsid w:val="00A036E3"/>
    <w:rsid w:val="00A04152"/>
    <w:rsid w:val="00A04167"/>
    <w:rsid w:val="00A06255"/>
    <w:rsid w:val="00A06312"/>
    <w:rsid w:val="00A06633"/>
    <w:rsid w:val="00A06B63"/>
    <w:rsid w:val="00A06C40"/>
    <w:rsid w:val="00A07333"/>
    <w:rsid w:val="00A0775E"/>
    <w:rsid w:val="00A100EF"/>
    <w:rsid w:val="00A10249"/>
    <w:rsid w:val="00A1038F"/>
    <w:rsid w:val="00A108E2"/>
    <w:rsid w:val="00A10F6E"/>
    <w:rsid w:val="00A12079"/>
    <w:rsid w:val="00A122BC"/>
    <w:rsid w:val="00A124B8"/>
    <w:rsid w:val="00A124DA"/>
    <w:rsid w:val="00A128E2"/>
    <w:rsid w:val="00A12AE7"/>
    <w:rsid w:val="00A13063"/>
    <w:rsid w:val="00A13260"/>
    <w:rsid w:val="00A1442A"/>
    <w:rsid w:val="00A146BE"/>
    <w:rsid w:val="00A14A1A"/>
    <w:rsid w:val="00A15184"/>
    <w:rsid w:val="00A15D5C"/>
    <w:rsid w:val="00A1670B"/>
    <w:rsid w:val="00A16DBF"/>
    <w:rsid w:val="00A174E4"/>
    <w:rsid w:val="00A20555"/>
    <w:rsid w:val="00A2092E"/>
    <w:rsid w:val="00A20EA0"/>
    <w:rsid w:val="00A211A3"/>
    <w:rsid w:val="00A21AF0"/>
    <w:rsid w:val="00A21E6E"/>
    <w:rsid w:val="00A22A1A"/>
    <w:rsid w:val="00A22B68"/>
    <w:rsid w:val="00A2322F"/>
    <w:rsid w:val="00A23800"/>
    <w:rsid w:val="00A23EFC"/>
    <w:rsid w:val="00A247E8"/>
    <w:rsid w:val="00A24A1E"/>
    <w:rsid w:val="00A24B06"/>
    <w:rsid w:val="00A24E6D"/>
    <w:rsid w:val="00A25249"/>
    <w:rsid w:val="00A25957"/>
    <w:rsid w:val="00A25B9B"/>
    <w:rsid w:val="00A26251"/>
    <w:rsid w:val="00A27109"/>
    <w:rsid w:val="00A27262"/>
    <w:rsid w:val="00A27323"/>
    <w:rsid w:val="00A27561"/>
    <w:rsid w:val="00A27F12"/>
    <w:rsid w:val="00A301A1"/>
    <w:rsid w:val="00A3113C"/>
    <w:rsid w:val="00A3185E"/>
    <w:rsid w:val="00A33595"/>
    <w:rsid w:val="00A34C34"/>
    <w:rsid w:val="00A35F4E"/>
    <w:rsid w:val="00A36AA9"/>
    <w:rsid w:val="00A37193"/>
    <w:rsid w:val="00A376D1"/>
    <w:rsid w:val="00A401BC"/>
    <w:rsid w:val="00A40DB2"/>
    <w:rsid w:val="00A41363"/>
    <w:rsid w:val="00A4161A"/>
    <w:rsid w:val="00A4187F"/>
    <w:rsid w:val="00A41984"/>
    <w:rsid w:val="00A41DD9"/>
    <w:rsid w:val="00A4236F"/>
    <w:rsid w:val="00A429B8"/>
    <w:rsid w:val="00A42C33"/>
    <w:rsid w:val="00A43343"/>
    <w:rsid w:val="00A43480"/>
    <w:rsid w:val="00A446A2"/>
    <w:rsid w:val="00A44C5B"/>
    <w:rsid w:val="00A44DBE"/>
    <w:rsid w:val="00A45475"/>
    <w:rsid w:val="00A45ABA"/>
    <w:rsid w:val="00A46078"/>
    <w:rsid w:val="00A468A3"/>
    <w:rsid w:val="00A4754C"/>
    <w:rsid w:val="00A4792D"/>
    <w:rsid w:val="00A50385"/>
    <w:rsid w:val="00A50662"/>
    <w:rsid w:val="00A50792"/>
    <w:rsid w:val="00A518A3"/>
    <w:rsid w:val="00A518A6"/>
    <w:rsid w:val="00A51EF8"/>
    <w:rsid w:val="00A52C97"/>
    <w:rsid w:val="00A54A3E"/>
    <w:rsid w:val="00A55010"/>
    <w:rsid w:val="00A55DCF"/>
    <w:rsid w:val="00A5632F"/>
    <w:rsid w:val="00A56621"/>
    <w:rsid w:val="00A57096"/>
    <w:rsid w:val="00A6024E"/>
    <w:rsid w:val="00A609ED"/>
    <w:rsid w:val="00A618B3"/>
    <w:rsid w:val="00A6197B"/>
    <w:rsid w:val="00A623F9"/>
    <w:rsid w:val="00A62632"/>
    <w:rsid w:val="00A62891"/>
    <w:rsid w:val="00A62CCB"/>
    <w:rsid w:val="00A6353C"/>
    <w:rsid w:val="00A639D7"/>
    <w:rsid w:val="00A63C15"/>
    <w:rsid w:val="00A63DC8"/>
    <w:rsid w:val="00A64251"/>
    <w:rsid w:val="00A6465A"/>
    <w:rsid w:val="00A64741"/>
    <w:rsid w:val="00A648FA"/>
    <w:rsid w:val="00A64D1D"/>
    <w:rsid w:val="00A65C26"/>
    <w:rsid w:val="00A6704A"/>
    <w:rsid w:val="00A67178"/>
    <w:rsid w:val="00A67271"/>
    <w:rsid w:val="00A70396"/>
    <w:rsid w:val="00A703A2"/>
    <w:rsid w:val="00A708CF"/>
    <w:rsid w:val="00A70AEB"/>
    <w:rsid w:val="00A70D40"/>
    <w:rsid w:val="00A70F56"/>
    <w:rsid w:val="00A71A11"/>
    <w:rsid w:val="00A72A9F"/>
    <w:rsid w:val="00A72D33"/>
    <w:rsid w:val="00A73526"/>
    <w:rsid w:val="00A742DF"/>
    <w:rsid w:val="00A74F39"/>
    <w:rsid w:val="00A74F8E"/>
    <w:rsid w:val="00A7596D"/>
    <w:rsid w:val="00A75A1B"/>
    <w:rsid w:val="00A75BDD"/>
    <w:rsid w:val="00A76071"/>
    <w:rsid w:val="00A76E3E"/>
    <w:rsid w:val="00A77069"/>
    <w:rsid w:val="00A775F6"/>
    <w:rsid w:val="00A778A0"/>
    <w:rsid w:val="00A80722"/>
    <w:rsid w:val="00A80B63"/>
    <w:rsid w:val="00A829DC"/>
    <w:rsid w:val="00A82C85"/>
    <w:rsid w:val="00A82CA5"/>
    <w:rsid w:val="00A82F3E"/>
    <w:rsid w:val="00A84456"/>
    <w:rsid w:val="00A844CA"/>
    <w:rsid w:val="00A85149"/>
    <w:rsid w:val="00A85B52"/>
    <w:rsid w:val="00A866D1"/>
    <w:rsid w:val="00A87085"/>
    <w:rsid w:val="00A870CA"/>
    <w:rsid w:val="00A872C2"/>
    <w:rsid w:val="00A87BD8"/>
    <w:rsid w:val="00A90366"/>
    <w:rsid w:val="00A90B60"/>
    <w:rsid w:val="00A91DCD"/>
    <w:rsid w:val="00A923F5"/>
    <w:rsid w:val="00A927A0"/>
    <w:rsid w:val="00A92AEC"/>
    <w:rsid w:val="00A93489"/>
    <w:rsid w:val="00A93DDC"/>
    <w:rsid w:val="00A9421D"/>
    <w:rsid w:val="00A95720"/>
    <w:rsid w:val="00A95F90"/>
    <w:rsid w:val="00A95FB0"/>
    <w:rsid w:val="00A96A3A"/>
    <w:rsid w:val="00A96C38"/>
    <w:rsid w:val="00A96D1F"/>
    <w:rsid w:val="00A97721"/>
    <w:rsid w:val="00A97AC8"/>
    <w:rsid w:val="00AA018A"/>
    <w:rsid w:val="00AA074C"/>
    <w:rsid w:val="00AA0B42"/>
    <w:rsid w:val="00AA0D23"/>
    <w:rsid w:val="00AA1031"/>
    <w:rsid w:val="00AA1495"/>
    <w:rsid w:val="00AA182B"/>
    <w:rsid w:val="00AA1AB7"/>
    <w:rsid w:val="00AA1FC8"/>
    <w:rsid w:val="00AA21C5"/>
    <w:rsid w:val="00AA252B"/>
    <w:rsid w:val="00AA28AC"/>
    <w:rsid w:val="00AA2FAD"/>
    <w:rsid w:val="00AA3D5E"/>
    <w:rsid w:val="00AA4148"/>
    <w:rsid w:val="00AA48CA"/>
    <w:rsid w:val="00AA4C9C"/>
    <w:rsid w:val="00AA55CC"/>
    <w:rsid w:val="00AA56F6"/>
    <w:rsid w:val="00AA57DA"/>
    <w:rsid w:val="00AA5FDF"/>
    <w:rsid w:val="00AA6815"/>
    <w:rsid w:val="00AA69C0"/>
    <w:rsid w:val="00AA6D9A"/>
    <w:rsid w:val="00AA70C7"/>
    <w:rsid w:val="00AA72EB"/>
    <w:rsid w:val="00AA7454"/>
    <w:rsid w:val="00AA7907"/>
    <w:rsid w:val="00AA7D4D"/>
    <w:rsid w:val="00AB0234"/>
    <w:rsid w:val="00AB1608"/>
    <w:rsid w:val="00AB1C3E"/>
    <w:rsid w:val="00AB1FED"/>
    <w:rsid w:val="00AB2704"/>
    <w:rsid w:val="00AB32D7"/>
    <w:rsid w:val="00AB350B"/>
    <w:rsid w:val="00AB3A42"/>
    <w:rsid w:val="00AB4BA1"/>
    <w:rsid w:val="00AB537F"/>
    <w:rsid w:val="00AB584B"/>
    <w:rsid w:val="00AB5A0A"/>
    <w:rsid w:val="00AB5B2A"/>
    <w:rsid w:val="00AB5E0E"/>
    <w:rsid w:val="00AB6492"/>
    <w:rsid w:val="00AB6AE2"/>
    <w:rsid w:val="00AB6CA9"/>
    <w:rsid w:val="00AB6CC6"/>
    <w:rsid w:val="00AB76D3"/>
    <w:rsid w:val="00AB77E4"/>
    <w:rsid w:val="00AB7937"/>
    <w:rsid w:val="00AC0052"/>
    <w:rsid w:val="00AC1161"/>
    <w:rsid w:val="00AC16FE"/>
    <w:rsid w:val="00AC32C3"/>
    <w:rsid w:val="00AC37D7"/>
    <w:rsid w:val="00AC4B72"/>
    <w:rsid w:val="00AC4C38"/>
    <w:rsid w:val="00AC4E65"/>
    <w:rsid w:val="00AC5997"/>
    <w:rsid w:val="00AC62A5"/>
    <w:rsid w:val="00AC635A"/>
    <w:rsid w:val="00AC6E71"/>
    <w:rsid w:val="00AC71B4"/>
    <w:rsid w:val="00AC72FC"/>
    <w:rsid w:val="00AD05C9"/>
    <w:rsid w:val="00AD06FB"/>
    <w:rsid w:val="00AD1167"/>
    <w:rsid w:val="00AD137F"/>
    <w:rsid w:val="00AD1421"/>
    <w:rsid w:val="00AD157F"/>
    <w:rsid w:val="00AD1C98"/>
    <w:rsid w:val="00AD223B"/>
    <w:rsid w:val="00AD2517"/>
    <w:rsid w:val="00AD2F39"/>
    <w:rsid w:val="00AD2FA7"/>
    <w:rsid w:val="00AD33EF"/>
    <w:rsid w:val="00AD35B0"/>
    <w:rsid w:val="00AD3E28"/>
    <w:rsid w:val="00AD43A2"/>
    <w:rsid w:val="00AD5278"/>
    <w:rsid w:val="00AD53D8"/>
    <w:rsid w:val="00AD5E5B"/>
    <w:rsid w:val="00AD6B38"/>
    <w:rsid w:val="00AD6C88"/>
    <w:rsid w:val="00AD73D1"/>
    <w:rsid w:val="00AD7A03"/>
    <w:rsid w:val="00AD7E6B"/>
    <w:rsid w:val="00AE04B2"/>
    <w:rsid w:val="00AE0CFA"/>
    <w:rsid w:val="00AE0E36"/>
    <w:rsid w:val="00AE19BC"/>
    <w:rsid w:val="00AE205B"/>
    <w:rsid w:val="00AE25A4"/>
    <w:rsid w:val="00AE27EC"/>
    <w:rsid w:val="00AE2CF5"/>
    <w:rsid w:val="00AE4743"/>
    <w:rsid w:val="00AE4A42"/>
    <w:rsid w:val="00AE5115"/>
    <w:rsid w:val="00AE5BB0"/>
    <w:rsid w:val="00AE5E9A"/>
    <w:rsid w:val="00AE5ECA"/>
    <w:rsid w:val="00AE62EA"/>
    <w:rsid w:val="00AE67B6"/>
    <w:rsid w:val="00AE727F"/>
    <w:rsid w:val="00AE733B"/>
    <w:rsid w:val="00AE7ADC"/>
    <w:rsid w:val="00AE7CCC"/>
    <w:rsid w:val="00AE7D17"/>
    <w:rsid w:val="00AE7D19"/>
    <w:rsid w:val="00AE7E6B"/>
    <w:rsid w:val="00AF0904"/>
    <w:rsid w:val="00AF0A12"/>
    <w:rsid w:val="00AF1EAB"/>
    <w:rsid w:val="00AF2E78"/>
    <w:rsid w:val="00AF32F0"/>
    <w:rsid w:val="00AF3999"/>
    <w:rsid w:val="00AF406B"/>
    <w:rsid w:val="00AF5354"/>
    <w:rsid w:val="00AF5BC8"/>
    <w:rsid w:val="00AF60D5"/>
    <w:rsid w:val="00AF69A8"/>
    <w:rsid w:val="00AF6B06"/>
    <w:rsid w:val="00AF6C9D"/>
    <w:rsid w:val="00AF7118"/>
    <w:rsid w:val="00AF7267"/>
    <w:rsid w:val="00AF7448"/>
    <w:rsid w:val="00AF74A8"/>
    <w:rsid w:val="00B003AA"/>
    <w:rsid w:val="00B005F2"/>
    <w:rsid w:val="00B0083F"/>
    <w:rsid w:val="00B0115C"/>
    <w:rsid w:val="00B01279"/>
    <w:rsid w:val="00B013ED"/>
    <w:rsid w:val="00B01F2C"/>
    <w:rsid w:val="00B01F54"/>
    <w:rsid w:val="00B02891"/>
    <w:rsid w:val="00B02B56"/>
    <w:rsid w:val="00B02C37"/>
    <w:rsid w:val="00B02D40"/>
    <w:rsid w:val="00B03AF0"/>
    <w:rsid w:val="00B03EEB"/>
    <w:rsid w:val="00B0467E"/>
    <w:rsid w:val="00B049BD"/>
    <w:rsid w:val="00B05799"/>
    <w:rsid w:val="00B05932"/>
    <w:rsid w:val="00B06122"/>
    <w:rsid w:val="00B06A0A"/>
    <w:rsid w:val="00B06A2B"/>
    <w:rsid w:val="00B06FB7"/>
    <w:rsid w:val="00B07108"/>
    <w:rsid w:val="00B0788B"/>
    <w:rsid w:val="00B07A94"/>
    <w:rsid w:val="00B07C45"/>
    <w:rsid w:val="00B11065"/>
    <w:rsid w:val="00B116C2"/>
    <w:rsid w:val="00B118D8"/>
    <w:rsid w:val="00B12819"/>
    <w:rsid w:val="00B1299B"/>
    <w:rsid w:val="00B12D0E"/>
    <w:rsid w:val="00B12E98"/>
    <w:rsid w:val="00B12FFA"/>
    <w:rsid w:val="00B13C18"/>
    <w:rsid w:val="00B143FD"/>
    <w:rsid w:val="00B15394"/>
    <w:rsid w:val="00B15761"/>
    <w:rsid w:val="00B1584B"/>
    <w:rsid w:val="00B15DB9"/>
    <w:rsid w:val="00B15FFF"/>
    <w:rsid w:val="00B16487"/>
    <w:rsid w:val="00B16530"/>
    <w:rsid w:val="00B166CE"/>
    <w:rsid w:val="00B1698A"/>
    <w:rsid w:val="00B176F9"/>
    <w:rsid w:val="00B17753"/>
    <w:rsid w:val="00B17B39"/>
    <w:rsid w:val="00B20280"/>
    <w:rsid w:val="00B20956"/>
    <w:rsid w:val="00B213D2"/>
    <w:rsid w:val="00B21656"/>
    <w:rsid w:val="00B2165B"/>
    <w:rsid w:val="00B21693"/>
    <w:rsid w:val="00B21910"/>
    <w:rsid w:val="00B21EB6"/>
    <w:rsid w:val="00B22038"/>
    <w:rsid w:val="00B22DD4"/>
    <w:rsid w:val="00B23005"/>
    <w:rsid w:val="00B2356C"/>
    <w:rsid w:val="00B23BAE"/>
    <w:rsid w:val="00B2426B"/>
    <w:rsid w:val="00B24613"/>
    <w:rsid w:val="00B24B54"/>
    <w:rsid w:val="00B250BA"/>
    <w:rsid w:val="00B250F1"/>
    <w:rsid w:val="00B2573D"/>
    <w:rsid w:val="00B25DA5"/>
    <w:rsid w:val="00B25DD0"/>
    <w:rsid w:val="00B26A4A"/>
    <w:rsid w:val="00B27424"/>
    <w:rsid w:val="00B2796E"/>
    <w:rsid w:val="00B27FA3"/>
    <w:rsid w:val="00B3016D"/>
    <w:rsid w:val="00B30F3F"/>
    <w:rsid w:val="00B31BE2"/>
    <w:rsid w:val="00B3225F"/>
    <w:rsid w:val="00B32317"/>
    <w:rsid w:val="00B3235E"/>
    <w:rsid w:val="00B3255D"/>
    <w:rsid w:val="00B32BE9"/>
    <w:rsid w:val="00B3342B"/>
    <w:rsid w:val="00B337B2"/>
    <w:rsid w:val="00B342C6"/>
    <w:rsid w:val="00B34F83"/>
    <w:rsid w:val="00B34FDC"/>
    <w:rsid w:val="00B34FFE"/>
    <w:rsid w:val="00B3555A"/>
    <w:rsid w:val="00B35A70"/>
    <w:rsid w:val="00B35E39"/>
    <w:rsid w:val="00B35FF0"/>
    <w:rsid w:val="00B362C9"/>
    <w:rsid w:val="00B36714"/>
    <w:rsid w:val="00B370C9"/>
    <w:rsid w:val="00B37109"/>
    <w:rsid w:val="00B37267"/>
    <w:rsid w:val="00B3786D"/>
    <w:rsid w:val="00B37DA0"/>
    <w:rsid w:val="00B4016F"/>
    <w:rsid w:val="00B40C95"/>
    <w:rsid w:val="00B4103C"/>
    <w:rsid w:val="00B410FB"/>
    <w:rsid w:val="00B412AD"/>
    <w:rsid w:val="00B41658"/>
    <w:rsid w:val="00B416AC"/>
    <w:rsid w:val="00B41AFF"/>
    <w:rsid w:val="00B42489"/>
    <w:rsid w:val="00B44528"/>
    <w:rsid w:val="00B44649"/>
    <w:rsid w:val="00B44A50"/>
    <w:rsid w:val="00B44FB6"/>
    <w:rsid w:val="00B45295"/>
    <w:rsid w:val="00B46173"/>
    <w:rsid w:val="00B4660E"/>
    <w:rsid w:val="00B46CCF"/>
    <w:rsid w:val="00B46D63"/>
    <w:rsid w:val="00B46F67"/>
    <w:rsid w:val="00B47170"/>
    <w:rsid w:val="00B504FE"/>
    <w:rsid w:val="00B50EA8"/>
    <w:rsid w:val="00B52425"/>
    <w:rsid w:val="00B532A9"/>
    <w:rsid w:val="00B537D8"/>
    <w:rsid w:val="00B53A8F"/>
    <w:rsid w:val="00B54237"/>
    <w:rsid w:val="00B547D9"/>
    <w:rsid w:val="00B55084"/>
    <w:rsid w:val="00B55144"/>
    <w:rsid w:val="00B56798"/>
    <w:rsid w:val="00B56A7B"/>
    <w:rsid w:val="00B56CD1"/>
    <w:rsid w:val="00B56DC8"/>
    <w:rsid w:val="00B576C8"/>
    <w:rsid w:val="00B6006C"/>
    <w:rsid w:val="00B6009D"/>
    <w:rsid w:val="00B604B0"/>
    <w:rsid w:val="00B604D5"/>
    <w:rsid w:val="00B6067F"/>
    <w:rsid w:val="00B616D0"/>
    <w:rsid w:val="00B61E7A"/>
    <w:rsid w:val="00B6214C"/>
    <w:rsid w:val="00B62257"/>
    <w:rsid w:val="00B6286A"/>
    <w:rsid w:val="00B629BA"/>
    <w:rsid w:val="00B63622"/>
    <w:rsid w:val="00B63C9E"/>
    <w:rsid w:val="00B641F2"/>
    <w:rsid w:val="00B64407"/>
    <w:rsid w:val="00B64D1A"/>
    <w:rsid w:val="00B66165"/>
    <w:rsid w:val="00B66547"/>
    <w:rsid w:val="00B66CD0"/>
    <w:rsid w:val="00B67C6D"/>
    <w:rsid w:val="00B67D58"/>
    <w:rsid w:val="00B70213"/>
    <w:rsid w:val="00B705DF"/>
    <w:rsid w:val="00B70D39"/>
    <w:rsid w:val="00B7174F"/>
    <w:rsid w:val="00B717E2"/>
    <w:rsid w:val="00B71952"/>
    <w:rsid w:val="00B7244D"/>
    <w:rsid w:val="00B7376C"/>
    <w:rsid w:val="00B74641"/>
    <w:rsid w:val="00B750C9"/>
    <w:rsid w:val="00B75652"/>
    <w:rsid w:val="00B76DDC"/>
    <w:rsid w:val="00B76E33"/>
    <w:rsid w:val="00B7758E"/>
    <w:rsid w:val="00B7789A"/>
    <w:rsid w:val="00B77F5D"/>
    <w:rsid w:val="00B80121"/>
    <w:rsid w:val="00B802DD"/>
    <w:rsid w:val="00B80BBB"/>
    <w:rsid w:val="00B80DE0"/>
    <w:rsid w:val="00B80E1F"/>
    <w:rsid w:val="00B80F1D"/>
    <w:rsid w:val="00B80F77"/>
    <w:rsid w:val="00B8115D"/>
    <w:rsid w:val="00B81CBF"/>
    <w:rsid w:val="00B82C22"/>
    <w:rsid w:val="00B8309E"/>
    <w:rsid w:val="00B833AF"/>
    <w:rsid w:val="00B83ABE"/>
    <w:rsid w:val="00B83C61"/>
    <w:rsid w:val="00B84C03"/>
    <w:rsid w:val="00B84CC4"/>
    <w:rsid w:val="00B854D7"/>
    <w:rsid w:val="00B85A2F"/>
    <w:rsid w:val="00B85B8E"/>
    <w:rsid w:val="00B85CA0"/>
    <w:rsid w:val="00B86DA5"/>
    <w:rsid w:val="00B908C9"/>
    <w:rsid w:val="00B90AFF"/>
    <w:rsid w:val="00B90B68"/>
    <w:rsid w:val="00B9136F"/>
    <w:rsid w:val="00B92A19"/>
    <w:rsid w:val="00B93087"/>
    <w:rsid w:val="00B93518"/>
    <w:rsid w:val="00B938F7"/>
    <w:rsid w:val="00B93A8F"/>
    <w:rsid w:val="00B93B21"/>
    <w:rsid w:val="00B93D33"/>
    <w:rsid w:val="00B94137"/>
    <w:rsid w:val="00B95EB6"/>
    <w:rsid w:val="00B95EBC"/>
    <w:rsid w:val="00B96BA6"/>
    <w:rsid w:val="00B970FF"/>
    <w:rsid w:val="00B97348"/>
    <w:rsid w:val="00BA0115"/>
    <w:rsid w:val="00BA0444"/>
    <w:rsid w:val="00BA09C9"/>
    <w:rsid w:val="00BA102F"/>
    <w:rsid w:val="00BA1534"/>
    <w:rsid w:val="00BA2D95"/>
    <w:rsid w:val="00BA3184"/>
    <w:rsid w:val="00BA465D"/>
    <w:rsid w:val="00BA558D"/>
    <w:rsid w:val="00BA5AF5"/>
    <w:rsid w:val="00BA6058"/>
    <w:rsid w:val="00BA67F0"/>
    <w:rsid w:val="00BA6B2D"/>
    <w:rsid w:val="00BA72AC"/>
    <w:rsid w:val="00BA7370"/>
    <w:rsid w:val="00BB023D"/>
    <w:rsid w:val="00BB053A"/>
    <w:rsid w:val="00BB1AA1"/>
    <w:rsid w:val="00BB2967"/>
    <w:rsid w:val="00BB3588"/>
    <w:rsid w:val="00BB3679"/>
    <w:rsid w:val="00BB3816"/>
    <w:rsid w:val="00BB3AD7"/>
    <w:rsid w:val="00BB3F1A"/>
    <w:rsid w:val="00BB40A0"/>
    <w:rsid w:val="00BB4390"/>
    <w:rsid w:val="00BB454C"/>
    <w:rsid w:val="00BB4B1E"/>
    <w:rsid w:val="00BB631C"/>
    <w:rsid w:val="00BB745A"/>
    <w:rsid w:val="00BB7742"/>
    <w:rsid w:val="00BC01DC"/>
    <w:rsid w:val="00BC038F"/>
    <w:rsid w:val="00BC0AA1"/>
    <w:rsid w:val="00BC0AD3"/>
    <w:rsid w:val="00BC120E"/>
    <w:rsid w:val="00BC1926"/>
    <w:rsid w:val="00BC1D0F"/>
    <w:rsid w:val="00BC206C"/>
    <w:rsid w:val="00BC2574"/>
    <w:rsid w:val="00BC2AE6"/>
    <w:rsid w:val="00BC331F"/>
    <w:rsid w:val="00BC3553"/>
    <w:rsid w:val="00BC46F1"/>
    <w:rsid w:val="00BC4777"/>
    <w:rsid w:val="00BC4DCD"/>
    <w:rsid w:val="00BC593D"/>
    <w:rsid w:val="00BC5D70"/>
    <w:rsid w:val="00BC7B44"/>
    <w:rsid w:val="00BD0AC2"/>
    <w:rsid w:val="00BD0AD6"/>
    <w:rsid w:val="00BD1C2B"/>
    <w:rsid w:val="00BD2926"/>
    <w:rsid w:val="00BD2EF7"/>
    <w:rsid w:val="00BD327B"/>
    <w:rsid w:val="00BD3441"/>
    <w:rsid w:val="00BD35FD"/>
    <w:rsid w:val="00BD38F3"/>
    <w:rsid w:val="00BD3BEC"/>
    <w:rsid w:val="00BD4469"/>
    <w:rsid w:val="00BD49BA"/>
    <w:rsid w:val="00BD51D8"/>
    <w:rsid w:val="00BD6564"/>
    <w:rsid w:val="00BD6631"/>
    <w:rsid w:val="00BD68E0"/>
    <w:rsid w:val="00BD6C1E"/>
    <w:rsid w:val="00BD74A0"/>
    <w:rsid w:val="00BD7802"/>
    <w:rsid w:val="00BD7CD3"/>
    <w:rsid w:val="00BD7F46"/>
    <w:rsid w:val="00BE0184"/>
    <w:rsid w:val="00BE1447"/>
    <w:rsid w:val="00BE18D9"/>
    <w:rsid w:val="00BE1E9A"/>
    <w:rsid w:val="00BE2734"/>
    <w:rsid w:val="00BE27CF"/>
    <w:rsid w:val="00BE4643"/>
    <w:rsid w:val="00BE47DC"/>
    <w:rsid w:val="00BE48F0"/>
    <w:rsid w:val="00BE4E79"/>
    <w:rsid w:val="00BE53A2"/>
    <w:rsid w:val="00BE60DD"/>
    <w:rsid w:val="00BE6124"/>
    <w:rsid w:val="00BE6DE9"/>
    <w:rsid w:val="00BE72D5"/>
    <w:rsid w:val="00BE737A"/>
    <w:rsid w:val="00BE78DB"/>
    <w:rsid w:val="00BE7DEC"/>
    <w:rsid w:val="00BF08AB"/>
    <w:rsid w:val="00BF1C9F"/>
    <w:rsid w:val="00BF2003"/>
    <w:rsid w:val="00BF340B"/>
    <w:rsid w:val="00BF35BE"/>
    <w:rsid w:val="00BF3AFE"/>
    <w:rsid w:val="00BF48F8"/>
    <w:rsid w:val="00BF4A07"/>
    <w:rsid w:val="00BF58AB"/>
    <w:rsid w:val="00BF59CA"/>
    <w:rsid w:val="00BF5C57"/>
    <w:rsid w:val="00BF619D"/>
    <w:rsid w:val="00BF6621"/>
    <w:rsid w:val="00BF66E7"/>
    <w:rsid w:val="00C00A02"/>
    <w:rsid w:val="00C00A0D"/>
    <w:rsid w:val="00C01096"/>
    <w:rsid w:val="00C012D1"/>
    <w:rsid w:val="00C01A11"/>
    <w:rsid w:val="00C01F1D"/>
    <w:rsid w:val="00C02350"/>
    <w:rsid w:val="00C02EA6"/>
    <w:rsid w:val="00C03352"/>
    <w:rsid w:val="00C038C5"/>
    <w:rsid w:val="00C03DC4"/>
    <w:rsid w:val="00C03EAF"/>
    <w:rsid w:val="00C05A0D"/>
    <w:rsid w:val="00C06E1D"/>
    <w:rsid w:val="00C0731E"/>
    <w:rsid w:val="00C077EA"/>
    <w:rsid w:val="00C10106"/>
    <w:rsid w:val="00C108C2"/>
    <w:rsid w:val="00C1098D"/>
    <w:rsid w:val="00C10A73"/>
    <w:rsid w:val="00C10DB9"/>
    <w:rsid w:val="00C1102B"/>
    <w:rsid w:val="00C1164B"/>
    <w:rsid w:val="00C11801"/>
    <w:rsid w:val="00C11CD1"/>
    <w:rsid w:val="00C121A5"/>
    <w:rsid w:val="00C13730"/>
    <w:rsid w:val="00C138D9"/>
    <w:rsid w:val="00C14579"/>
    <w:rsid w:val="00C15A61"/>
    <w:rsid w:val="00C162BA"/>
    <w:rsid w:val="00C20246"/>
    <w:rsid w:val="00C20277"/>
    <w:rsid w:val="00C203FF"/>
    <w:rsid w:val="00C20797"/>
    <w:rsid w:val="00C207EC"/>
    <w:rsid w:val="00C20A7D"/>
    <w:rsid w:val="00C20F30"/>
    <w:rsid w:val="00C2223B"/>
    <w:rsid w:val="00C226F9"/>
    <w:rsid w:val="00C22A0A"/>
    <w:rsid w:val="00C22D73"/>
    <w:rsid w:val="00C22E85"/>
    <w:rsid w:val="00C235CC"/>
    <w:rsid w:val="00C23970"/>
    <w:rsid w:val="00C23F76"/>
    <w:rsid w:val="00C24E4D"/>
    <w:rsid w:val="00C255C8"/>
    <w:rsid w:val="00C257C3"/>
    <w:rsid w:val="00C25D78"/>
    <w:rsid w:val="00C262D8"/>
    <w:rsid w:val="00C26D96"/>
    <w:rsid w:val="00C27156"/>
    <w:rsid w:val="00C2784A"/>
    <w:rsid w:val="00C27E8C"/>
    <w:rsid w:val="00C27FB8"/>
    <w:rsid w:val="00C30336"/>
    <w:rsid w:val="00C3043E"/>
    <w:rsid w:val="00C30F51"/>
    <w:rsid w:val="00C3213D"/>
    <w:rsid w:val="00C327D0"/>
    <w:rsid w:val="00C32874"/>
    <w:rsid w:val="00C32A76"/>
    <w:rsid w:val="00C32F7C"/>
    <w:rsid w:val="00C33620"/>
    <w:rsid w:val="00C34366"/>
    <w:rsid w:val="00C343B4"/>
    <w:rsid w:val="00C343CF"/>
    <w:rsid w:val="00C34659"/>
    <w:rsid w:val="00C3466D"/>
    <w:rsid w:val="00C348CB"/>
    <w:rsid w:val="00C34F26"/>
    <w:rsid w:val="00C35250"/>
    <w:rsid w:val="00C354BC"/>
    <w:rsid w:val="00C36184"/>
    <w:rsid w:val="00C36A85"/>
    <w:rsid w:val="00C36D1A"/>
    <w:rsid w:val="00C4069A"/>
    <w:rsid w:val="00C41328"/>
    <w:rsid w:val="00C41574"/>
    <w:rsid w:val="00C4170B"/>
    <w:rsid w:val="00C42B39"/>
    <w:rsid w:val="00C42BE1"/>
    <w:rsid w:val="00C433FB"/>
    <w:rsid w:val="00C44212"/>
    <w:rsid w:val="00C4460C"/>
    <w:rsid w:val="00C459D1"/>
    <w:rsid w:val="00C46993"/>
    <w:rsid w:val="00C47167"/>
    <w:rsid w:val="00C4720F"/>
    <w:rsid w:val="00C476D6"/>
    <w:rsid w:val="00C502C1"/>
    <w:rsid w:val="00C50C87"/>
    <w:rsid w:val="00C51457"/>
    <w:rsid w:val="00C517DE"/>
    <w:rsid w:val="00C51B55"/>
    <w:rsid w:val="00C51DC0"/>
    <w:rsid w:val="00C52B1A"/>
    <w:rsid w:val="00C52D21"/>
    <w:rsid w:val="00C53459"/>
    <w:rsid w:val="00C53D7D"/>
    <w:rsid w:val="00C5400C"/>
    <w:rsid w:val="00C550A6"/>
    <w:rsid w:val="00C55354"/>
    <w:rsid w:val="00C556B0"/>
    <w:rsid w:val="00C55AD8"/>
    <w:rsid w:val="00C55E76"/>
    <w:rsid w:val="00C560B1"/>
    <w:rsid w:val="00C5613B"/>
    <w:rsid w:val="00C57045"/>
    <w:rsid w:val="00C577AA"/>
    <w:rsid w:val="00C6015D"/>
    <w:rsid w:val="00C60257"/>
    <w:rsid w:val="00C60A93"/>
    <w:rsid w:val="00C612FD"/>
    <w:rsid w:val="00C61D25"/>
    <w:rsid w:val="00C6283C"/>
    <w:rsid w:val="00C631AF"/>
    <w:rsid w:val="00C63709"/>
    <w:rsid w:val="00C63837"/>
    <w:rsid w:val="00C63A31"/>
    <w:rsid w:val="00C65363"/>
    <w:rsid w:val="00C65794"/>
    <w:rsid w:val="00C67227"/>
    <w:rsid w:val="00C67330"/>
    <w:rsid w:val="00C676DD"/>
    <w:rsid w:val="00C678A4"/>
    <w:rsid w:val="00C67F08"/>
    <w:rsid w:val="00C70517"/>
    <w:rsid w:val="00C70854"/>
    <w:rsid w:val="00C70F44"/>
    <w:rsid w:val="00C71BB0"/>
    <w:rsid w:val="00C728EA"/>
    <w:rsid w:val="00C72BB6"/>
    <w:rsid w:val="00C72E82"/>
    <w:rsid w:val="00C733DD"/>
    <w:rsid w:val="00C7444C"/>
    <w:rsid w:val="00C74B58"/>
    <w:rsid w:val="00C75157"/>
    <w:rsid w:val="00C75ED9"/>
    <w:rsid w:val="00C7608B"/>
    <w:rsid w:val="00C77739"/>
    <w:rsid w:val="00C77AD6"/>
    <w:rsid w:val="00C77F8C"/>
    <w:rsid w:val="00C8065A"/>
    <w:rsid w:val="00C80F33"/>
    <w:rsid w:val="00C80FC5"/>
    <w:rsid w:val="00C8134B"/>
    <w:rsid w:val="00C814CD"/>
    <w:rsid w:val="00C814F3"/>
    <w:rsid w:val="00C82724"/>
    <w:rsid w:val="00C82B2F"/>
    <w:rsid w:val="00C82BE6"/>
    <w:rsid w:val="00C839ED"/>
    <w:rsid w:val="00C84604"/>
    <w:rsid w:val="00C84C7C"/>
    <w:rsid w:val="00C84D5E"/>
    <w:rsid w:val="00C85193"/>
    <w:rsid w:val="00C85327"/>
    <w:rsid w:val="00C858E4"/>
    <w:rsid w:val="00C86743"/>
    <w:rsid w:val="00C86757"/>
    <w:rsid w:val="00C87386"/>
    <w:rsid w:val="00C87952"/>
    <w:rsid w:val="00C90183"/>
    <w:rsid w:val="00C9028E"/>
    <w:rsid w:val="00C905C1"/>
    <w:rsid w:val="00C9086D"/>
    <w:rsid w:val="00C90CB6"/>
    <w:rsid w:val="00C90E8D"/>
    <w:rsid w:val="00C90EB0"/>
    <w:rsid w:val="00C915C4"/>
    <w:rsid w:val="00C9212F"/>
    <w:rsid w:val="00C92783"/>
    <w:rsid w:val="00C92B3B"/>
    <w:rsid w:val="00C92CC3"/>
    <w:rsid w:val="00C93020"/>
    <w:rsid w:val="00C936C6"/>
    <w:rsid w:val="00C93D9F"/>
    <w:rsid w:val="00C9428E"/>
    <w:rsid w:val="00C944DE"/>
    <w:rsid w:val="00C9542E"/>
    <w:rsid w:val="00C955F0"/>
    <w:rsid w:val="00C958A2"/>
    <w:rsid w:val="00C95A5D"/>
    <w:rsid w:val="00C95D89"/>
    <w:rsid w:val="00C96839"/>
    <w:rsid w:val="00C96A6C"/>
    <w:rsid w:val="00C971DB"/>
    <w:rsid w:val="00C9777C"/>
    <w:rsid w:val="00C97913"/>
    <w:rsid w:val="00CA0125"/>
    <w:rsid w:val="00CA0F85"/>
    <w:rsid w:val="00CA10C0"/>
    <w:rsid w:val="00CA1243"/>
    <w:rsid w:val="00CA135E"/>
    <w:rsid w:val="00CA1DC1"/>
    <w:rsid w:val="00CA1DCE"/>
    <w:rsid w:val="00CA1E3D"/>
    <w:rsid w:val="00CA213A"/>
    <w:rsid w:val="00CA24DA"/>
    <w:rsid w:val="00CA37FC"/>
    <w:rsid w:val="00CA4665"/>
    <w:rsid w:val="00CA4DC4"/>
    <w:rsid w:val="00CA51F1"/>
    <w:rsid w:val="00CA5F0F"/>
    <w:rsid w:val="00CA6452"/>
    <w:rsid w:val="00CA6B48"/>
    <w:rsid w:val="00CA7123"/>
    <w:rsid w:val="00CA738F"/>
    <w:rsid w:val="00CA7C37"/>
    <w:rsid w:val="00CB05FA"/>
    <w:rsid w:val="00CB08A3"/>
    <w:rsid w:val="00CB26D6"/>
    <w:rsid w:val="00CB295C"/>
    <w:rsid w:val="00CB2BAE"/>
    <w:rsid w:val="00CB33EF"/>
    <w:rsid w:val="00CB394A"/>
    <w:rsid w:val="00CB3B19"/>
    <w:rsid w:val="00CB4414"/>
    <w:rsid w:val="00CB4D15"/>
    <w:rsid w:val="00CB4F6C"/>
    <w:rsid w:val="00CB5150"/>
    <w:rsid w:val="00CB5A22"/>
    <w:rsid w:val="00CB5B21"/>
    <w:rsid w:val="00CB67FF"/>
    <w:rsid w:val="00CB763A"/>
    <w:rsid w:val="00CB7BD5"/>
    <w:rsid w:val="00CC0349"/>
    <w:rsid w:val="00CC0403"/>
    <w:rsid w:val="00CC0A89"/>
    <w:rsid w:val="00CC2089"/>
    <w:rsid w:val="00CC22CF"/>
    <w:rsid w:val="00CC373E"/>
    <w:rsid w:val="00CC3A6B"/>
    <w:rsid w:val="00CC3B9A"/>
    <w:rsid w:val="00CC4A12"/>
    <w:rsid w:val="00CC4CD0"/>
    <w:rsid w:val="00CC5CE6"/>
    <w:rsid w:val="00CC6669"/>
    <w:rsid w:val="00CC66DD"/>
    <w:rsid w:val="00CC7CB1"/>
    <w:rsid w:val="00CD01AB"/>
    <w:rsid w:val="00CD13DA"/>
    <w:rsid w:val="00CD1E45"/>
    <w:rsid w:val="00CD2934"/>
    <w:rsid w:val="00CD3044"/>
    <w:rsid w:val="00CD3257"/>
    <w:rsid w:val="00CD3837"/>
    <w:rsid w:val="00CD3A74"/>
    <w:rsid w:val="00CD3E03"/>
    <w:rsid w:val="00CD45DA"/>
    <w:rsid w:val="00CD52B7"/>
    <w:rsid w:val="00CD5859"/>
    <w:rsid w:val="00CD5BBD"/>
    <w:rsid w:val="00CD603B"/>
    <w:rsid w:val="00CD62A1"/>
    <w:rsid w:val="00CD6D0B"/>
    <w:rsid w:val="00CD7906"/>
    <w:rsid w:val="00CD79AA"/>
    <w:rsid w:val="00CE0FB1"/>
    <w:rsid w:val="00CE1084"/>
    <w:rsid w:val="00CE1918"/>
    <w:rsid w:val="00CE1D11"/>
    <w:rsid w:val="00CE2AE7"/>
    <w:rsid w:val="00CE30BD"/>
    <w:rsid w:val="00CE4587"/>
    <w:rsid w:val="00CE4860"/>
    <w:rsid w:val="00CE4AA3"/>
    <w:rsid w:val="00CE4D9D"/>
    <w:rsid w:val="00CE4EE2"/>
    <w:rsid w:val="00CE5324"/>
    <w:rsid w:val="00CE58DA"/>
    <w:rsid w:val="00CE5F9B"/>
    <w:rsid w:val="00CE721F"/>
    <w:rsid w:val="00CE74C8"/>
    <w:rsid w:val="00CE7553"/>
    <w:rsid w:val="00CE75E9"/>
    <w:rsid w:val="00CE7FE4"/>
    <w:rsid w:val="00CF010A"/>
    <w:rsid w:val="00CF0413"/>
    <w:rsid w:val="00CF0C29"/>
    <w:rsid w:val="00CF1A12"/>
    <w:rsid w:val="00CF2ED9"/>
    <w:rsid w:val="00CF33E3"/>
    <w:rsid w:val="00CF3BDE"/>
    <w:rsid w:val="00CF4C49"/>
    <w:rsid w:val="00CF4DE8"/>
    <w:rsid w:val="00CF5C1B"/>
    <w:rsid w:val="00CF6345"/>
    <w:rsid w:val="00CF7151"/>
    <w:rsid w:val="00CF799A"/>
    <w:rsid w:val="00CF7AF5"/>
    <w:rsid w:val="00CF7FD7"/>
    <w:rsid w:val="00D003FF"/>
    <w:rsid w:val="00D0172F"/>
    <w:rsid w:val="00D01BE3"/>
    <w:rsid w:val="00D02D26"/>
    <w:rsid w:val="00D031DD"/>
    <w:rsid w:val="00D04D30"/>
    <w:rsid w:val="00D04FD5"/>
    <w:rsid w:val="00D06915"/>
    <w:rsid w:val="00D06FCD"/>
    <w:rsid w:val="00D0704E"/>
    <w:rsid w:val="00D0707A"/>
    <w:rsid w:val="00D074B2"/>
    <w:rsid w:val="00D10479"/>
    <w:rsid w:val="00D10525"/>
    <w:rsid w:val="00D1091E"/>
    <w:rsid w:val="00D11B72"/>
    <w:rsid w:val="00D11C4E"/>
    <w:rsid w:val="00D12183"/>
    <w:rsid w:val="00D123B0"/>
    <w:rsid w:val="00D123FD"/>
    <w:rsid w:val="00D12514"/>
    <w:rsid w:val="00D1318E"/>
    <w:rsid w:val="00D13740"/>
    <w:rsid w:val="00D13AC6"/>
    <w:rsid w:val="00D14EAC"/>
    <w:rsid w:val="00D152B4"/>
    <w:rsid w:val="00D159B1"/>
    <w:rsid w:val="00D166F9"/>
    <w:rsid w:val="00D16E69"/>
    <w:rsid w:val="00D173D2"/>
    <w:rsid w:val="00D202F8"/>
    <w:rsid w:val="00D212E7"/>
    <w:rsid w:val="00D214FA"/>
    <w:rsid w:val="00D2167E"/>
    <w:rsid w:val="00D216A1"/>
    <w:rsid w:val="00D2266E"/>
    <w:rsid w:val="00D23775"/>
    <w:rsid w:val="00D238F6"/>
    <w:rsid w:val="00D23C93"/>
    <w:rsid w:val="00D23E6A"/>
    <w:rsid w:val="00D24701"/>
    <w:rsid w:val="00D2475F"/>
    <w:rsid w:val="00D25C8B"/>
    <w:rsid w:val="00D2632D"/>
    <w:rsid w:val="00D26390"/>
    <w:rsid w:val="00D268E9"/>
    <w:rsid w:val="00D26B6E"/>
    <w:rsid w:val="00D26D77"/>
    <w:rsid w:val="00D300F7"/>
    <w:rsid w:val="00D302F0"/>
    <w:rsid w:val="00D304B7"/>
    <w:rsid w:val="00D30E0F"/>
    <w:rsid w:val="00D30F1A"/>
    <w:rsid w:val="00D31403"/>
    <w:rsid w:val="00D315AD"/>
    <w:rsid w:val="00D324FD"/>
    <w:rsid w:val="00D32B04"/>
    <w:rsid w:val="00D338AE"/>
    <w:rsid w:val="00D33A66"/>
    <w:rsid w:val="00D34687"/>
    <w:rsid w:val="00D34B3C"/>
    <w:rsid w:val="00D34BD4"/>
    <w:rsid w:val="00D35016"/>
    <w:rsid w:val="00D35115"/>
    <w:rsid w:val="00D357EB"/>
    <w:rsid w:val="00D359E8"/>
    <w:rsid w:val="00D35D33"/>
    <w:rsid w:val="00D35F3F"/>
    <w:rsid w:val="00D3622F"/>
    <w:rsid w:val="00D363B4"/>
    <w:rsid w:val="00D36439"/>
    <w:rsid w:val="00D3774D"/>
    <w:rsid w:val="00D377C7"/>
    <w:rsid w:val="00D40EE8"/>
    <w:rsid w:val="00D42427"/>
    <w:rsid w:val="00D428DC"/>
    <w:rsid w:val="00D42A95"/>
    <w:rsid w:val="00D42F43"/>
    <w:rsid w:val="00D42FB5"/>
    <w:rsid w:val="00D43170"/>
    <w:rsid w:val="00D43664"/>
    <w:rsid w:val="00D43C9B"/>
    <w:rsid w:val="00D43D09"/>
    <w:rsid w:val="00D4444C"/>
    <w:rsid w:val="00D44A76"/>
    <w:rsid w:val="00D44D2D"/>
    <w:rsid w:val="00D44D91"/>
    <w:rsid w:val="00D44DE5"/>
    <w:rsid w:val="00D45741"/>
    <w:rsid w:val="00D45802"/>
    <w:rsid w:val="00D4665C"/>
    <w:rsid w:val="00D46A31"/>
    <w:rsid w:val="00D47735"/>
    <w:rsid w:val="00D47C53"/>
    <w:rsid w:val="00D50F9C"/>
    <w:rsid w:val="00D51044"/>
    <w:rsid w:val="00D5112E"/>
    <w:rsid w:val="00D51B43"/>
    <w:rsid w:val="00D5288A"/>
    <w:rsid w:val="00D53463"/>
    <w:rsid w:val="00D5388C"/>
    <w:rsid w:val="00D53AA2"/>
    <w:rsid w:val="00D54573"/>
    <w:rsid w:val="00D549BA"/>
    <w:rsid w:val="00D54BFE"/>
    <w:rsid w:val="00D54F23"/>
    <w:rsid w:val="00D55FAA"/>
    <w:rsid w:val="00D56603"/>
    <w:rsid w:val="00D56704"/>
    <w:rsid w:val="00D56827"/>
    <w:rsid w:val="00D56A32"/>
    <w:rsid w:val="00D5701B"/>
    <w:rsid w:val="00D5764D"/>
    <w:rsid w:val="00D5783E"/>
    <w:rsid w:val="00D57FEA"/>
    <w:rsid w:val="00D60047"/>
    <w:rsid w:val="00D604C7"/>
    <w:rsid w:val="00D60D36"/>
    <w:rsid w:val="00D61696"/>
    <w:rsid w:val="00D6173F"/>
    <w:rsid w:val="00D623C0"/>
    <w:rsid w:val="00D62974"/>
    <w:rsid w:val="00D638FE"/>
    <w:rsid w:val="00D640AF"/>
    <w:rsid w:val="00D64122"/>
    <w:rsid w:val="00D651D5"/>
    <w:rsid w:val="00D664A5"/>
    <w:rsid w:val="00D66840"/>
    <w:rsid w:val="00D67783"/>
    <w:rsid w:val="00D67C74"/>
    <w:rsid w:val="00D67CD4"/>
    <w:rsid w:val="00D70530"/>
    <w:rsid w:val="00D7066A"/>
    <w:rsid w:val="00D707EC"/>
    <w:rsid w:val="00D70A26"/>
    <w:rsid w:val="00D70A8A"/>
    <w:rsid w:val="00D71311"/>
    <w:rsid w:val="00D71868"/>
    <w:rsid w:val="00D71B98"/>
    <w:rsid w:val="00D71E84"/>
    <w:rsid w:val="00D726D8"/>
    <w:rsid w:val="00D72C0F"/>
    <w:rsid w:val="00D72E95"/>
    <w:rsid w:val="00D731E6"/>
    <w:rsid w:val="00D7325C"/>
    <w:rsid w:val="00D749BA"/>
    <w:rsid w:val="00D74A21"/>
    <w:rsid w:val="00D74A50"/>
    <w:rsid w:val="00D751DD"/>
    <w:rsid w:val="00D75858"/>
    <w:rsid w:val="00D75ACE"/>
    <w:rsid w:val="00D75BB9"/>
    <w:rsid w:val="00D75CCC"/>
    <w:rsid w:val="00D75E1A"/>
    <w:rsid w:val="00D75FC4"/>
    <w:rsid w:val="00D764D5"/>
    <w:rsid w:val="00D77DE3"/>
    <w:rsid w:val="00D80ACF"/>
    <w:rsid w:val="00D81740"/>
    <w:rsid w:val="00D828FB"/>
    <w:rsid w:val="00D82ACC"/>
    <w:rsid w:val="00D82D13"/>
    <w:rsid w:val="00D83FCC"/>
    <w:rsid w:val="00D8493A"/>
    <w:rsid w:val="00D849D7"/>
    <w:rsid w:val="00D852D9"/>
    <w:rsid w:val="00D8538E"/>
    <w:rsid w:val="00D85E87"/>
    <w:rsid w:val="00D8663A"/>
    <w:rsid w:val="00D86BC4"/>
    <w:rsid w:val="00D87025"/>
    <w:rsid w:val="00D874F0"/>
    <w:rsid w:val="00D875F0"/>
    <w:rsid w:val="00D90F2C"/>
    <w:rsid w:val="00D917B3"/>
    <w:rsid w:val="00D91B72"/>
    <w:rsid w:val="00D9203D"/>
    <w:rsid w:val="00D921CF"/>
    <w:rsid w:val="00D9224A"/>
    <w:rsid w:val="00D92475"/>
    <w:rsid w:val="00D924C2"/>
    <w:rsid w:val="00D92CCD"/>
    <w:rsid w:val="00D93381"/>
    <w:rsid w:val="00D93405"/>
    <w:rsid w:val="00D93868"/>
    <w:rsid w:val="00D93971"/>
    <w:rsid w:val="00D93B7C"/>
    <w:rsid w:val="00D94BA5"/>
    <w:rsid w:val="00D95F66"/>
    <w:rsid w:val="00D9603B"/>
    <w:rsid w:val="00D9633B"/>
    <w:rsid w:val="00D97AB1"/>
    <w:rsid w:val="00DA045E"/>
    <w:rsid w:val="00DA0632"/>
    <w:rsid w:val="00DA1799"/>
    <w:rsid w:val="00DA1E9E"/>
    <w:rsid w:val="00DA24BA"/>
    <w:rsid w:val="00DA31E7"/>
    <w:rsid w:val="00DA34A2"/>
    <w:rsid w:val="00DA39DC"/>
    <w:rsid w:val="00DA3C68"/>
    <w:rsid w:val="00DA3E4F"/>
    <w:rsid w:val="00DA533D"/>
    <w:rsid w:val="00DA5756"/>
    <w:rsid w:val="00DA579C"/>
    <w:rsid w:val="00DA61A5"/>
    <w:rsid w:val="00DA6351"/>
    <w:rsid w:val="00DA6F9C"/>
    <w:rsid w:val="00DB004A"/>
    <w:rsid w:val="00DB02C3"/>
    <w:rsid w:val="00DB1BC4"/>
    <w:rsid w:val="00DB2936"/>
    <w:rsid w:val="00DB31C6"/>
    <w:rsid w:val="00DB3286"/>
    <w:rsid w:val="00DB3E1D"/>
    <w:rsid w:val="00DB41D2"/>
    <w:rsid w:val="00DB46B0"/>
    <w:rsid w:val="00DB4ACA"/>
    <w:rsid w:val="00DB6064"/>
    <w:rsid w:val="00DB643B"/>
    <w:rsid w:val="00DB645C"/>
    <w:rsid w:val="00DB64DA"/>
    <w:rsid w:val="00DB7216"/>
    <w:rsid w:val="00DB785C"/>
    <w:rsid w:val="00DB7892"/>
    <w:rsid w:val="00DB7B4D"/>
    <w:rsid w:val="00DB7EC4"/>
    <w:rsid w:val="00DC0554"/>
    <w:rsid w:val="00DC1032"/>
    <w:rsid w:val="00DC106E"/>
    <w:rsid w:val="00DC1228"/>
    <w:rsid w:val="00DC1951"/>
    <w:rsid w:val="00DC26E7"/>
    <w:rsid w:val="00DC2A62"/>
    <w:rsid w:val="00DC2AAA"/>
    <w:rsid w:val="00DC32BB"/>
    <w:rsid w:val="00DC3964"/>
    <w:rsid w:val="00DC3E27"/>
    <w:rsid w:val="00DC3F04"/>
    <w:rsid w:val="00DC47FE"/>
    <w:rsid w:val="00DC5386"/>
    <w:rsid w:val="00DC57E1"/>
    <w:rsid w:val="00DC5A8B"/>
    <w:rsid w:val="00DC5B43"/>
    <w:rsid w:val="00DC5E85"/>
    <w:rsid w:val="00DC60E9"/>
    <w:rsid w:val="00DC65A4"/>
    <w:rsid w:val="00DC6680"/>
    <w:rsid w:val="00DC6F9F"/>
    <w:rsid w:val="00DC70BB"/>
    <w:rsid w:val="00DC7388"/>
    <w:rsid w:val="00DC78F9"/>
    <w:rsid w:val="00DC7F0A"/>
    <w:rsid w:val="00DD0085"/>
    <w:rsid w:val="00DD0209"/>
    <w:rsid w:val="00DD08E2"/>
    <w:rsid w:val="00DD1A97"/>
    <w:rsid w:val="00DD1C33"/>
    <w:rsid w:val="00DD2357"/>
    <w:rsid w:val="00DD29F3"/>
    <w:rsid w:val="00DD2ED7"/>
    <w:rsid w:val="00DD2F33"/>
    <w:rsid w:val="00DD3227"/>
    <w:rsid w:val="00DD3DD6"/>
    <w:rsid w:val="00DD3F78"/>
    <w:rsid w:val="00DD4709"/>
    <w:rsid w:val="00DD7069"/>
    <w:rsid w:val="00DD73B7"/>
    <w:rsid w:val="00DD76EE"/>
    <w:rsid w:val="00DE000D"/>
    <w:rsid w:val="00DE01F2"/>
    <w:rsid w:val="00DE0E90"/>
    <w:rsid w:val="00DE115D"/>
    <w:rsid w:val="00DE16CC"/>
    <w:rsid w:val="00DE1BE0"/>
    <w:rsid w:val="00DE1CED"/>
    <w:rsid w:val="00DE1F3D"/>
    <w:rsid w:val="00DE2453"/>
    <w:rsid w:val="00DE274F"/>
    <w:rsid w:val="00DE2C6A"/>
    <w:rsid w:val="00DE2CCE"/>
    <w:rsid w:val="00DE30E4"/>
    <w:rsid w:val="00DE440C"/>
    <w:rsid w:val="00DE4703"/>
    <w:rsid w:val="00DE47F7"/>
    <w:rsid w:val="00DE4DA6"/>
    <w:rsid w:val="00DE59EE"/>
    <w:rsid w:val="00DE5AEE"/>
    <w:rsid w:val="00DE6D8C"/>
    <w:rsid w:val="00DE723F"/>
    <w:rsid w:val="00DE760F"/>
    <w:rsid w:val="00DF0A2C"/>
    <w:rsid w:val="00DF1EF4"/>
    <w:rsid w:val="00DF2218"/>
    <w:rsid w:val="00DF2971"/>
    <w:rsid w:val="00DF2E84"/>
    <w:rsid w:val="00DF31EC"/>
    <w:rsid w:val="00DF370C"/>
    <w:rsid w:val="00DF3731"/>
    <w:rsid w:val="00DF3793"/>
    <w:rsid w:val="00DF3E81"/>
    <w:rsid w:val="00DF446D"/>
    <w:rsid w:val="00DF4CC0"/>
    <w:rsid w:val="00DF4DFF"/>
    <w:rsid w:val="00DF5912"/>
    <w:rsid w:val="00DF59C0"/>
    <w:rsid w:val="00DF5BF6"/>
    <w:rsid w:val="00DF7960"/>
    <w:rsid w:val="00DF7B13"/>
    <w:rsid w:val="00DF7DCC"/>
    <w:rsid w:val="00E0006F"/>
    <w:rsid w:val="00E002BE"/>
    <w:rsid w:val="00E0053C"/>
    <w:rsid w:val="00E007E3"/>
    <w:rsid w:val="00E01309"/>
    <w:rsid w:val="00E0199B"/>
    <w:rsid w:val="00E0220D"/>
    <w:rsid w:val="00E02CF7"/>
    <w:rsid w:val="00E02D3D"/>
    <w:rsid w:val="00E0465D"/>
    <w:rsid w:val="00E04A2B"/>
    <w:rsid w:val="00E05301"/>
    <w:rsid w:val="00E0558D"/>
    <w:rsid w:val="00E05C7F"/>
    <w:rsid w:val="00E0624C"/>
    <w:rsid w:val="00E06EA5"/>
    <w:rsid w:val="00E07067"/>
    <w:rsid w:val="00E07922"/>
    <w:rsid w:val="00E07A1B"/>
    <w:rsid w:val="00E10A10"/>
    <w:rsid w:val="00E10A53"/>
    <w:rsid w:val="00E10EF7"/>
    <w:rsid w:val="00E10F8E"/>
    <w:rsid w:val="00E10F95"/>
    <w:rsid w:val="00E11125"/>
    <w:rsid w:val="00E11257"/>
    <w:rsid w:val="00E11AFB"/>
    <w:rsid w:val="00E11D95"/>
    <w:rsid w:val="00E11F8D"/>
    <w:rsid w:val="00E1204A"/>
    <w:rsid w:val="00E1242B"/>
    <w:rsid w:val="00E12971"/>
    <w:rsid w:val="00E13003"/>
    <w:rsid w:val="00E1314A"/>
    <w:rsid w:val="00E13CF6"/>
    <w:rsid w:val="00E13D9B"/>
    <w:rsid w:val="00E13DA0"/>
    <w:rsid w:val="00E14341"/>
    <w:rsid w:val="00E14C50"/>
    <w:rsid w:val="00E14F35"/>
    <w:rsid w:val="00E15107"/>
    <w:rsid w:val="00E1524D"/>
    <w:rsid w:val="00E1527F"/>
    <w:rsid w:val="00E1531A"/>
    <w:rsid w:val="00E1578F"/>
    <w:rsid w:val="00E16752"/>
    <w:rsid w:val="00E16822"/>
    <w:rsid w:val="00E169FA"/>
    <w:rsid w:val="00E17DE4"/>
    <w:rsid w:val="00E20511"/>
    <w:rsid w:val="00E20CCA"/>
    <w:rsid w:val="00E211D4"/>
    <w:rsid w:val="00E21898"/>
    <w:rsid w:val="00E21AB5"/>
    <w:rsid w:val="00E21CB3"/>
    <w:rsid w:val="00E21DCD"/>
    <w:rsid w:val="00E22F1F"/>
    <w:rsid w:val="00E22F78"/>
    <w:rsid w:val="00E23C57"/>
    <w:rsid w:val="00E23FF9"/>
    <w:rsid w:val="00E2487F"/>
    <w:rsid w:val="00E24E0E"/>
    <w:rsid w:val="00E259C0"/>
    <w:rsid w:val="00E260B3"/>
    <w:rsid w:val="00E26A35"/>
    <w:rsid w:val="00E26AEB"/>
    <w:rsid w:val="00E26F83"/>
    <w:rsid w:val="00E272B5"/>
    <w:rsid w:val="00E307A9"/>
    <w:rsid w:val="00E30D8F"/>
    <w:rsid w:val="00E3147F"/>
    <w:rsid w:val="00E31CB7"/>
    <w:rsid w:val="00E31DC0"/>
    <w:rsid w:val="00E329C1"/>
    <w:rsid w:val="00E3335E"/>
    <w:rsid w:val="00E336FC"/>
    <w:rsid w:val="00E3424D"/>
    <w:rsid w:val="00E344C5"/>
    <w:rsid w:val="00E34E04"/>
    <w:rsid w:val="00E357AF"/>
    <w:rsid w:val="00E362B0"/>
    <w:rsid w:val="00E371B2"/>
    <w:rsid w:val="00E376A8"/>
    <w:rsid w:val="00E37872"/>
    <w:rsid w:val="00E37B99"/>
    <w:rsid w:val="00E40580"/>
    <w:rsid w:val="00E407F0"/>
    <w:rsid w:val="00E4093C"/>
    <w:rsid w:val="00E40B7A"/>
    <w:rsid w:val="00E40DC7"/>
    <w:rsid w:val="00E4135A"/>
    <w:rsid w:val="00E41395"/>
    <w:rsid w:val="00E4140C"/>
    <w:rsid w:val="00E41B2F"/>
    <w:rsid w:val="00E41B3A"/>
    <w:rsid w:val="00E41F71"/>
    <w:rsid w:val="00E41FD5"/>
    <w:rsid w:val="00E42BAE"/>
    <w:rsid w:val="00E42F4E"/>
    <w:rsid w:val="00E42FB5"/>
    <w:rsid w:val="00E439E9"/>
    <w:rsid w:val="00E43ABB"/>
    <w:rsid w:val="00E43C92"/>
    <w:rsid w:val="00E43E9F"/>
    <w:rsid w:val="00E456AA"/>
    <w:rsid w:val="00E457E1"/>
    <w:rsid w:val="00E459E2"/>
    <w:rsid w:val="00E45FD3"/>
    <w:rsid w:val="00E46E6C"/>
    <w:rsid w:val="00E47A0D"/>
    <w:rsid w:val="00E5031A"/>
    <w:rsid w:val="00E5057F"/>
    <w:rsid w:val="00E51114"/>
    <w:rsid w:val="00E513D3"/>
    <w:rsid w:val="00E522D5"/>
    <w:rsid w:val="00E527C7"/>
    <w:rsid w:val="00E53046"/>
    <w:rsid w:val="00E539DA"/>
    <w:rsid w:val="00E53CBF"/>
    <w:rsid w:val="00E53D04"/>
    <w:rsid w:val="00E5425C"/>
    <w:rsid w:val="00E54396"/>
    <w:rsid w:val="00E54563"/>
    <w:rsid w:val="00E54DB3"/>
    <w:rsid w:val="00E54EE5"/>
    <w:rsid w:val="00E55188"/>
    <w:rsid w:val="00E55850"/>
    <w:rsid w:val="00E55B16"/>
    <w:rsid w:val="00E55F1B"/>
    <w:rsid w:val="00E56713"/>
    <w:rsid w:val="00E56863"/>
    <w:rsid w:val="00E56BF1"/>
    <w:rsid w:val="00E576F8"/>
    <w:rsid w:val="00E57C64"/>
    <w:rsid w:val="00E60045"/>
    <w:rsid w:val="00E60386"/>
    <w:rsid w:val="00E60DDE"/>
    <w:rsid w:val="00E6144C"/>
    <w:rsid w:val="00E61AB0"/>
    <w:rsid w:val="00E61E63"/>
    <w:rsid w:val="00E62630"/>
    <w:rsid w:val="00E626BC"/>
    <w:rsid w:val="00E62E8C"/>
    <w:rsid w:val="00E63102"/>
    <w:rsid w:val="00E63196"/>
    <w:rsid w:val="00E645EE"/>
    <w:rsid w:val="00E654CA"/>
    <w:rsid w:val="00E65D21"/>
    <w:rsid w:val="00E66367"/>
    <w:rsid w:val="00E665F1"/>
    <w:rsid w:val="00E670E8"/>
    <w:rsid w:val="00E6768E"/>
    <w:rsid w:val="00E7073F"/>
    <w:rsid w:val="00E70912"/>
    <w:rsid w:val="00E70EB2"/>
    <w:rsid w:val="00E71B01"/>
    <w:rsid w:val="00E72E36"/>
    <w:rsid w:val="00E737C7"/>
    <w:rsid w:val="00E738ED"/>
    <w:rsid w:val="00E74D15"/>
    <w:rsid w:val="00E75803"/>
    <w:rsid w:val="00E76248"/>
    <w:rsid w:val="00E764B3"/>
    <w:rsid w:val="00E764E5"/>
    <w:rsid w:val="00E76777"/>
    <w:rsid w:val="00E768D9"/>
    <w:rsid w:val="00E76C93"/>
    <w:rsid w:val="00E77462"/>
    <w:rsid w:val="00E80B15"/>
    <w:rsid w:val="00E812CA"/>
    <w:rsid w:val="00E8191C"/>
    <w:rsid w:val="00E81943"/>
    <w:rsid w:val="00E8301B"/>
    <w:rsid w:val="00E838D7"/>
    <w:rsid w:val="00E83959"/>
    <w:rsid w:val="00E839CD"/>
    <w:rsid w:val="00E83E9E"/>
    <w:rsid w:val="00E84707"/>
    <w:rsid w:val="00E84874"/>
    <w:rsid w:val="00E84C5D"/>
    <w:rsid w:val="00E8573A"/>
    <w:rsid w:val="00E8585B"/>
    <w:rsid w:val="00E8684A"/>
    <w:rsid w:val="00E86B25"/>
    <w:rsid w:val="00E86DCA"/>
    <w:rsid w:val="00E875C6"/>
    <w:rsid w:val="00E8792D"/>
    <w:rsid w:val="00E87C2E"/>
    <w:rsid w:val="00E9009A"/>
    <w:rsid w:val="00E9043D"/>
    <w:rsid w:val="00E93794"/>
    <w:rsid w:val="00E93F37"/>
    <w:rsid w:val="00E94126"/>
    <w:rsid w:val="00E942FE"/>
    <w:rsid w:val="00E9431E"/>
    <w:rsid w:val="00E94511"/>
    <w:rsid w:val="00E955EC"/>
    <w:rsid w:val="00E95B93"/>
    <w:rsid w:val="00E96090"/>
    <w:rsid w:val="00E967DE"/>
    <w:rsid w:val="00E96A47"/>
    <w:rsid w:val="00E9723C"/>
    <w:rsid w:val="00E977F9"/>
    <w:rsid w:val="00EA0173"/>
    <w:rsid w:val="00EA14E2"/>
    <w:rsid w:val="00EA1825"/>
    <w:rsid w:val="00EA2F30"/>
    <w:rsid w:val="00EA3587"/>
    <w:rsid w:val="00EA36D3"/>
    <w:rsid w:val="00EA3A2F"/>
    <w:rsid w:val="00EA46CD"/>
    <w:rsid w:val="00EA49EA"/>
    <w:rsid w:val="00EA5831"/>
    <w:rsid w:val="00EA61C0"/>
    <w:rsid w:val="00EA6875"/>
    <w:rsid w:val="00EA70C7"/>
    <w:rsid w:val="00EA79E4"/>
    <w:rsid w:val="00EB0289"/>
    <w:rsid w:val="00EB0A00"/>
    <w:rsid w:val="00EB23E8"/>
    <w:rsid w:val="00EB26C4"/>
    <w:rsid w:val="00EB329A"/>
    <w:rsid w:val="00EB3413"/>
    <w:rsid w:val="00EB3441"/>
    <w:rsid w:val="00EB3C83"/>
    <w:rsid w:val="00EB3EDD"/>
    <w:rsid w:val="00EB4EFC"/>
    <w:rsid w:val="00EB54A8"/>
    <w:rsid w:val="00EB5A97"/>
    <w:rsid w:val="00EB60ED"/>
    <w:rsid w:val="00EB6236"/>
    <w:rsid w:val="00EB6278"/>
    <w:rsid w:val="00EB6696"/>
    <w:rsid w:val="00EB69A2"/>
    <w:rsid w:val="00EB71AB"/>
    <w:rsid w:val="00EC03D8"/>
    <w:rsid w:val="00EC0515"/>
    <w:rsid w:val="00EC15C3"/>
    <w:rsid w:val="00EC2655"/>
    <w:rsid w:val="00EC3B3C"/>
    <w:rsid w:val="00EC3D45"/>
    <w:rsid w:val="00EC41C2"/>
    <w:rsid w:val="00EC4218"/>
    <w:rsid w:val="00EC449C"/>
    <w:rsid w:val="00EC4937"/>
    <w:rsid w:val="00EC4AD9"/>
    <w:rsid w:val="00EC4CF8"/>
    <w:rsid w:val="00EC4F54"/>
    <w:rsid w:val="00EC6EB2"/>
    <w:rsid w:val="00EC70EB"/>
    <w:rsid w:val="00EC7402"/>
    <w:rsid w:val="00EC75F0"/>
    <w:rsid w:val="00ED0105"/>
    <w:rsid w:val="00ED03D8"/>
    <w:rsid w:val="00ED05BC"/>
    <w:rsid w:val="00ED1050"/>
    <w:rsid w:val="00ED1DB8"/>
    <w:rsid w:val="00ED214E"/>
    <w:rsid w:val="00ED3161"/>
    <w:rsid w:val="00ED32CA"/>
    <w:rsid w:val="00ED337D"/>
    <w:rsid w:val="00ED36AD"/>
    <w:rsid w:val="00ED396A"/>
    <w:rsid w:val="00ED4616"/>
    <w:rsid w:val="00ED490F"/>
    <w:rsid w:val="00ED4B1E"/>
    <w:rsid w:val="00ED5B0A"/>
    <w:rsid w:val="00ED5B7B"/>
    <w:rsid w:val="00ED611C"/>
    <w:rsid w:val="00ED662E"/>
    <w:rsid w:val="00ED6638"/>
    <w:rsid w:val="00ED6820"/>
    <w:rsid w:val="00ED6AF7"/>
    <w:rsid w:val="00ED6D08"/>
    <w:rsid w:val="00ED6F3F"/>
    <w:rsid w:val="00ED7269"/>
    <w:rsid w:val="00ED72E7"/>
    <w:rsid w:val="00ED739B"/>
    <w:rsid w:val="00ED78E7"/>
    <w:rsid w:val="00ED7F8D"/>
    <w:rsid w:val="00EE1B4E"/>
    <w:rsid w:val="00EE1F2E"/>
    <w:rsid w:val="00EE26C0"/>
    <w:rsid w:val="00EE2817"/>
    <w:rsid w:val="00EE2A55"/>
    <w:rsid w:val="00EE3D6E"/>
    <w:rsid w:val="00EE3F03"/>
    <w:rsid w:val="00EE4823"/>
    <w:rsid w:val="00EE48C8"/>
    <w:rsid w:val="00EE4A88"/>
    <w:rsid w:val="00EE502B"/>
    <w:rsid w:val="00EE51BF"/>
    <w:rsid w:val="00EE63A2"/>
    <w:rsid w:val="00EE68DE"/>
    <w:rsid w:val="00EE6B4A"/>
    <w:rsid w:val="00EE6B59"/>
    <w:rsid w:val="00EE7504"/>
    <w:rsid w:val="00EE798F"/>
    <w:rsid w:val="00EE7AB6"/>
    <w:rsid w:val="00EE7D65"/>
    <w:rsid w:val="00EE7FD8"/>
    <w:rsid w:val="00EF0250"/>
    <w:rsid w:val="00EF0FD9"/>
    <w:rsid w:val="00EF1335"/>
    <w:rsid w:val="00EF13A0"/>
    <w:rsid w:val="00EF1884"/>
    <w:rsid w:val="00EF1D27"/>
    <w:rsid w:val="00EF21B6"/>
    <w:rsid w:val="00EF21DA"/>
    <w:rsid w:val="00EF22D9"/>
    <w:rsid w:val="00EF2AB7"/>
    <w:rsid w:val="00EF2CF7"/>
    <w:rsid w:val="00EF2D6C"/>
    <w:rsid w:val="00EF4771"/>
    <w:rsid w:val="00EF4B95"/>
    <w:rsid w:val="00EF5BFD"/>
    <w:rsid w:val="00EF5C1A"/>
    <w:rsid w:val="00EF5E28"/>
    <w:rsid w:val="00EF6A6F"/>
    <w:rsid w:val="00EF7A7C"/>
    <w:rsid w:val="00F002CB"/>
    <w:rsid w:val="00F00584"/>
    <w:rsid w:val="00F01363"/>
    <w:rsid w:val="00F01889"/>
    <w:rsid w:val="00F034E7"/>
    <w:rsid w:val="00F03B17"/>
    <w:rsid w:val="00F03CF6"/>
    <w:rsid w:val="00F03F41"/>
    <w:rsid w:val="00F047F2"/>
    <w:rsid w:val="00F0489C"/>
    <w:rsid w:val="00F04933"/>
    <w:rsid w:val="00F050DB"/>
    <w:rsid w:val="00F057C7"/>
    <w:rsid w:val="00F05A96"/>
    <w:rsid w:val="00F05D25"/>
    <w:rsid w:val="00F060A0"/>
    <w:rsid w:val="00F067B6"/>
    <w:rsid w:val="00F072CA"/>
    <w:rsid w:val="00F07943"/>
    <w:rsid w:val="00F10634"/>
    <w:rsid w:val="00F108BB"/>
    <w:rsid w:val="00F10EB6"/>
    <w:rsid w:val="00F10F11"/>
    <w:rsid w:val="00F11A1F"/>
    <w:rsid w:val="00F12A9E"/>
    <w:rsid w:val="00F12AF1"/>
    <w:rsid w:val="00F12F76"/>
    <w:rsid w:val="00F1318E"/>
    <w:rsid w:val="00F135B4"/>
    <w:rsid w:val="00F13AEF"/>
    <w:rsid w:val="00F13F24"/>
    <w:rsid w:val="00F14C34"/>
    <w:rsid w:val="00F14F96"/>
    <w:rsid w:val="00F15298"/>
    <w:rsid w:val="00F1571E"/>
    <w:rsid w:val="00F15E82"/>
    <w:rsid w:val="00F16291"/>
    <w:rsid w:val="00F163B6"/>
    <w:rsid w:val="00F16ACD"/>
    <w:rsid w:val="00F170FB"/>
    <w:rsid w:val="00F17B1F"/>
    <w:rsid w:val="00F17DBC"/>
    <w:rsid w:val="00F2126B"/>
    <w:rsid w:val="00F2240F"/>
    <w:rsid w:val="00F231EE"/>
    <w:rsid w:val="00F2425A"/>
    <w:rsid w:val="00F24846"/>
    <w:rsid w:val="00F254BD"/>
    <w:rsid w:val="00F25DC2"/>
    <w:rsid w:val="00F26340"/>
    <w:rsid w:val="00F26378"/>
    <w:rsid w:val="00F26426"/>
    <w:rsid w:val="00F26B3D"/>
    <w:rsid w:val="00F26E11"/>
    <w:rsid w:val="00F272A8"/>
    <w:rsid w:val="00F27376"/>
    <w:rsid w:val="00F2762C"/>
    <w:rsid w:val="00F27B4F"/>
    <w:rsid w:val="00F27CF9"/>
    <w:rsid w:val="00F30202"/>
    <w:rsid w:val="00F31776"/>
    <w:rsid w:val="00F31A05"/>
    <w:rsid w:val="00F32130"/>
    <w:rsid w:val="00F328B8"/>
    <w:rsid w:val="00F32D91"/>
    <w:rsid w:val="00F33DAC"/>
    <w:rsid w:val="00F3496C"/>
    <w:rsid w:val="00F35132"/>
    <w:rsid w:val="00F365C7"/>
    <w:rsid w:val="00F36746"/>
    <w:rsid w:val="00F37060"/>
    <w:rsid w:val="00F3795C"/>
    <w:rsid w:val="00F37A11"/>
    <w:rsid w:val="00F37B34"/>
    <w:rsid w:val="00F40098"/>
    <w:rsid w:val="00F4016A"/>
    <w:rsid w:val="00F40576"/>
    <w:rsid w:val="00F40892"/>
    <w:rsid w:val="00F40C17"/>
    <w:rsid w:val="00F413A4"/>
    <w:rsid w:val="00F41623"/>
    <w:rsid w:val="00F428EB"/>
    <w:rsid w:val="00F430ED"/>
    <w:rsid w:val="00F43426"/>
    <w:rsid w:val="00F43D69"/>
    <w:rsid w:val="00F43F0B"/>
    <w:rsid w:val="00F4447F"/>
    <w:rsid w:val="00F449FE"/>
    <w:rsid w:val="00F45B7D"/>
    <w:rsid w:val="00F45F36"/>
    <w:rsid w:val="00F46183"/>
    <w:rsid w:val="00F4637B"/>
    <w:rsid w:val="00F4664C"/>
    <w:rsid w:val="00F46970"/>
    <w:rsid w:val="00F47266"/>
    <w:rsid w:val="00F478C5"/>
    <w:rsid w:val="00F507EF"/>
    <w:rsid w:val="00F5095F"/>
    <w:rsid w:val="00F50DCD"/>
    <w:rsid w:val="00F50FA6"/>
    <w:rsid w:val="00F510CF"/>
    <w:rsid w:val="00F5184E"/>
    <w:rsid w:val="00F518DA"/>
    <w:rsid w:val="00F520DF"/>
    <w:rsid w:val="00F52305"/>
    <w:rsid w:val="00F532E2"/>
    <w:rsid w:val="00F5338C"/>
    <w:rsid w:val="00F537EC"/>
    <w:rsid w:val="00F53D57"/>
    <w:rsid w:val="00F53DA2"/>
    <w:rsid w:val="00F54E16"/>
    <w:rsid w:val="00F54E1C"/>
    <w:rsid w:val="00F5523C"/>
    <w:rsid w:val="00F56BAF"/>
    <w:rsid w:val="00F56E9D"/>
    <w:rsid w:val="00F56FA4"/>
    <w:rsid w:val="00F57056"/>
    <w:rsid w:val="00F57AB5"/>
    <w:rsid w:val="00F57BFC"/>
    <w:rsid w:val="00F57D49"/>
    <w:rsid w:val="00F60152"/>
    <w:rsid w:val="00F6064D"/>
    <w:rsid w:val="00F60C32"/>
    <w:rsid w:val="00F60EB7"/>
    <w:rsid w:val="00F610BD"/>
    <w:rsid w:val="00F61A5B"/>
    <w:rsid w:val="00F61A9B"/>
    <w:rsid w:val="00F633D3"/>
    <w:rsid w:val="00F635D3"/>
    <w:rsid w:val="00F63972"/>
    <w:rsid w:val="00F64694"/>
    <w:rsid w:val="00F6485C"/>
    <w:rsid w:val="00F649E7"/>
    <w:rsid w:val="00F64EAE"/>
    <w:rsid w:val="00F65068"/>
    <w:rsid w:val="00F6518F"/>
    <w:rsid w:val="00F6537F"/>
    <w:rsid w:val="00F65920"/>
    <w:rsid w:val="00F65C93"/>
    <w:rsid w:val="00F65FF8"/>
    <w:rsid w:val="00F668A7"/>
    <w:rsid w:val="00F6698D"/>
    <w:rsid w:val="00F66D27"/>
    <w:rsid w:val="00F672E2"/>
    <w:rsid w:val="00F67841"/>
    <w:rsid w:val="00F67CBC"/>
    <w:rsid w:val="00F67E77"/>
    <w:rsid w:val="00F70612"/>
    <w:rsid w:val="00F714D8"/>
    <w:rsid w:val="00F72130"/>
    <w:rsid w:val="00F7299B"/>
    <w:rsid w:val="00F72B5C"/>
    <w:rsid w:val="00F72DA5"/>
    <w:rsid w:val="00F72DFE"/>
    <w:rsid w:val="00F73A5C"/>
    <w:rsid w:val="00F73C4E"/>
    <w:rsid w:val="00F74682"/>
    <w:rsid w:val="00F74A75"/>
    <w:rsid w:val="00F75AAC"/>
    <w:rsid w:val="00F76744"/>
    <w:rsid w:val="00F76CB3"/>
    <w:rsid w:val="00F7784B"/>
    <w:rsid w:val="00F77F5F"/>
    <w:rsid w:val="00F80310"/>
    <w:rsid w:val="00F80B06"/>
    <w:rsid w:val="00F80D42"/>
    <w:rsid w:val="00F816B5"/>
    <w:rsid w:val="00F81838"/>
    <w:rsid w:val="00F81E15"/>
    <w:rsid w:val="00F81F8D"/>
    <w:rsid w:val="00F82577"/>
    <w:rsid w:val="00F8498B"/>
    <w:rsid w:val="00F85700"/>
    <w:rsid w:val="00F871EC"/>
    <w:rsid w:val="00F8782A"/>
    <w:rsid w:val="00F8797F"/>
    <w:rsid w:val="00F9019D"/>
    <w:rsid w:val="00F9044E"/>
    <w:rsid w:val="00F91148"/>
    <w:rsid w:val="00F91543"/>
    <w:rsid w:val="00F916EB"/>
    <w:rsid w:val="00F936D1"/>
    <w:rsid w:val="00F937C5"/>
    <w:rsid w:val="00F937C8"/>
    <w:rsid w:val="00F938D6"/>
    <w:rsid w:val="00F93E4C"/>
    <w:rsid w:val="00F9438B"/>
    <w:rsid w:val="00F94A25"/>
    <w:rsid w:val="00F951A0"/>
    <w:rsid w:val="00F95733"/>
    <w:rsid w:val="00F959E7"/>
    <w:rsid w:val="00F95B8F"/>
    <w:rsid w:val="00F961F7"/>
    <w:rsid w:val="00F96D61"/>
    <w:rsid w:val="00F96D94"/>
    <w:rsid w:val="00F97274"/>
    <w:rsid w:val="00F97AF1"/>
    <w:rsid w:val="00FA0068"/>
    <w:rsid w:val="00FA05E8"/>
    <w:rsid w:val="00FA060B"/>
    <w:rsid w:val="00FA0B35"/>
    <w:rsid w:val="00FA0FC8"/>
    <w:rsid w:val="00FA2130"/>
    <w:rsid w:val="00FA2569"/>
    <w:rsid w:val="00FA2F0F"/>
    <w:rsid w:val="00FA3088"/>
    <w:rsid w:val="00FA34F4"/>
    <w:rsid w:val="00FA40C7"/>
    <w:rsid w:val="00FA42D8"/>
    <w:rsid w:val="00FA5F89"/>
    <w:rsid w:val="00FA6248"/>
    <w:rsid w:val="00FA7254"/>
    <w:rsid w:val="00FA7A49"/>
    <w:rsid w:val="00FB0950"/>
    <w:rsid w:val="00FB0F74"/>
    <w:rsid w:val="00FB1070"/>
    <w:rsid w:val="00FB1581"/>
    <w:rsid w:val="00FB1A15"/>
    <w:rsid w:val="00FB20F3"/>
    <w:rsid w:val="00FB239A"/>
    <w:rsid w:val="00FB253C"/>
    <w:rsid w:val="00FB2B99"/>
    <w:rsid w:val="00FB2DBF"/>
    <w:rsid w:val="00FB2F7D"/>
    <w:rsid w:val="00FB3244"/>
    <w:rsid w:val="00FB345F"/>
    <w:rsid w:val="00FB3562"/>
    <w:rsid w:val="00FB3985"/>
    <w:rsid w:val="00FB461F"/>
    <w:rsid w:val="00FB47A7"/>
    <w:rsid w:val="00FB5B1B"/>
    <w:rsid w:val="00FB5C4A"/>
    <w:rsid w:val="00FB6A09"/>
    <w:rsid w:val="00FC014B"/>
    <w:rsid w:val="00FC0521"/>
    <w:rsid w:val="00FC06BA"/>
    <w:rsid w:val="00FC0AB2"/>
    <w:rsid w:val="00FC0DC0"/>
    <w:rsid w:val="00FC0DC7"/>
    <w:rsid w:val="00FC12C7"/>
    <w:rsid w:val="00FC1550"/>
    <w:rsid w:val="00FC1B86"/>
    <w:rsid w:val="00FC1D4C"/>
    <w:rsid w:val="00FC1D74"/>
    <w:rsid w:val="00FC1D83"/>
    <w:rsid w:val="00FC2680"/>
    <w:rsid w:val="00FC2907"/>
    <w:rsid w:val="00FC334D"/>
    <w:rsid w:val="00FC3FDC"/>
    <w:rsid w:val="00FC448A"/>
    <w:rsid w:val="00FC49AB"/>
    <w:rsid w:val="00FC4BB1"/>
    <w:rsid w:val="00FC4F63"/>
    <w:rsid w:val="00FC5275"/>
    <w:rsid w:val="00FC63C7"/>
    <w:rsid w:val="00FC6C05"/>
    <w:rsid w:val="00FC7992"/>
    <w:rsid w:val="00FC7AA1"/>
    <w:rsid w:val="00FC7E1E"/>
    <w:rsid w:val="00FC7F48"/>
    <w:rsid w:val="00FD07A0"/>
    <w:rsid w:val="00FD15A2"/>
    <w:rsid w:val="00FD16F2"/>
    <w:rsid w:val="00FD23C7"/>
    <w:rsid w:val="00FD2B20"/>
    <w:rsid w:val="00FD2BEA"/>
    <w:rsid w:val="00FD2E4A"/>
    <w:rsid w:val="00FD2E4E"/>
    <w:rsid w:val="00FD32F1"/>
    <w:rsid w:val="00FD34E2"/>
    <w:rsid w:val="00FD37AB"/>
    <w:rsid w:val="00FD392F"/>
    <w:rsid w:val="00FD3FE8"/>
    <w:rsid w:val="00FD48E3"/>
    <w:rsid w:val="00FD5F11"/>
    <w:rsid w:val="00FD621B"/>
    <w:rsid w:val="00FD63FC"/>
    <w:rsid w:val="00FD7308"/>
    <w:rsid w:val="00FD7348"/>
    <w:rsid w:val="00FD73C9"/>
    <w:rsid w:val="00FD7ADB"/>
    <w:rsid w:val="00FE04B6"/>
    <w:rsid w:val="00FE1C1B"/>
    <w:rsid w:val="00FE2E8B"/>
    <w:rsid w:val="00FE39CF"/>
    <w:rsid w:val="00FE3C2A"/>
    <w:rsid w:val="00FE4315"/>
    <w:rsid w:val="00FE48A5"/>
    <w:rsid w:val="00FE490D"/>
    <w:rsid w:val="00FE49DC"/>
    <w:rsid w:val="00FE4D11"/>
    <w:rsid w:val="00FE544E"/>
    <w:rsid w:val="00FE55F0"/>
    <w:rsid w:val="00FE615C"/>
    <w:rsid w:val="00FE644D"/>
    <w:rsid w:val="00FE6ADD"/>
    <w:rsid w:val="00FE6B10"/>
    <w:rsid w:val="00FE72B0"/>
    <w:rsid w:val="00FE7617"/>
    <w:rsid w:val="00FE779F"/>
    <w:rsid w:val="00FE7BB3"/>
    <w:rsid w:val="00FF05A1"/>
    <w:rsid w:val="00FF13D8"/>
    <w:rsid w:val="00FF1416"/>
    <w:rsid w:val="00FF1881"/>
    <w:rsid w:val="00FF1C7B"/>
    <w:rsid w:val="00FF1EE1"/>
    <w:rsid w:val="00FF230F"/>
    <w:rsid w:val="00FF24FF"/>
    <w:rsid w:val="00FF26D0"/>
    <w:rsid w:val="00FF2979"/>
    <w:rsid w:val="00FF3116"/>
    <w:rsid w:val="00FF31C3"/>
    <w:rsid w:val="00FF3F37"/>
    <w:rsid w:val="00FF405B"/>
    <w:rsid w:val="00FF41FA"/>
    <w:rsid w:val="00FF44EB"/>
    <w:rsid w:val="00FF58C1"/>
    <w:rsid w:val="00FF62E7"/>
    <w:rsid w:val="00FF6438"/>
    <w:rsid w:val="00FF682A"/>
    <w:rsid w:val="00FF6833"/>
    <w:rsid w:val="00FF6FC6"/>
    <w:rsid w:val="00FF7623"/>
    <w:rsid w:val="00FF7D61"/>
    <w:rsid w:val="0208548E"/>
    <w:rsid w:val="02A943CC"/>
    <w:rsid w:val="02AE6E85"/>
    <w:rsid w:val="034C73C9"/>
    <w:rsid w:val="03862D3C"/>
    <w:rsid w:val="04BF4D8D"/>
    <w:rsid w:val="050A1987"/>
    <w:rsid w:val="053D5F86"/>
    <w:rsid w:val="061C2306"/>
    <w:rsid w:val="064E083D"/>
    <w:rsid w:val="06DE11E5"/>
    <w:rsid w:val="07552D23"/>
    <w:rsid w:val="07925D02"/>
    <w:rsid w:val="079C134A"/>
    <w:rsid w:val="07DA2410"/>
    <w:rsid w:val="091A7E49"/>
    <w:rsid w:val="0A6D770E"/>
    <w:rsid w:val="0BB60D89"/>
    <w:rsid w:val="0BC35D35"/>
    <w:rsid w:val="0D583389"/>
    <w:rsid w:val="0D925A5A"/>
    <w:rsid w:val="0E39488F"/>
    <w:rsid w:val="0E4C556E"/>
    <w:rsid w:val="0EAB1ED3"/>
    <w:rsid w:val="1025378C"/>
    <w:rsid w:val="10416B2C"/>
    <w:rsid w:val="10421CE8"/>
    <w:rsid w:val="10A901F4"/>
    <w:rsid w:val="11400486"/>
    <w:rsid w:val="11F82DD0"/>
    <w:rsid w:val="1243674B"/>
    <w:rsid w:val="12464FF6"/>
    <w:rsid w:val="13E32413"/>
    <w:rsid w:val="140A7020"/>
    <w:rsid w:val="145168F3"/>
    <w:rsid w:val="14EE3BC8"/>
    <w:rsid w:val="159062B2"/>
    <w:rsid w:val="16E64416"/>
    <w:rsid w:val="172247E9"/>
    <w:rsid w:val="178C2D1A"/>
    <w:rsid w:val="18032597"/>
    <w:rsid w:val="187673F7"/>
    <w:rsid w:val="18F8383E"/>
    <w:rsid w:val="18FD1283"/>
    <w:rsid w:val="19192EAE"/>
    <w:rsid w:val="193A324F"/>
    <w:rsid w:val="193E0BA8"/>
    <w:rsid w:val="199D0AF3"/>
    <w:rsid w:val="199F39D1"/>
    <w:rsid w:val="1AAE7635"/>
    <w:rsid w:val="1AE74180"/>
    <w:rsid w:val="1B07234C"/>
    <w:rsid w:val="1C786844"/>
    <w:rsid w:val="1CE85371"/>
    <w:rsid w:val="1E864A89"/>
    <w:rsid w:val="1FA20F91"/>
    <w:rsid w:val="1FC62D1E"/>
    <w:rsid w:val="20154C93"/>
    <w:rsid w:val="204200CF"/>
    <w:rsid w:val="2053424B"/>
    <w:rsid w:val="20673E78"/>
    <w:rsid w:val="20797F1A"/>
    <w:rsid w:val="20826411"/>
    <w:rsid w:val="209D6351"/>
    <w:rsid w:val="20AC1899"/>
    <w:rsid w:val="2140357A"/>
    <w:rsid w:val="2142050F"/>
    <w:rsid w:val="222B7D71"/>
    <w:rsid w:val="22F839A0"/>
    <w:rsid w:val="230121F9"/>
    <w:rsid w:val="231160A1"/>
    <w:rsid w:val="247B3638"/>
    <w:rsid w:val="24C81EF6"/>
    <w:rsid w:val="24D472AD"/>
    <w:rsid w:val="25A31043"/>
    <w:rsid w:val="25F37ADC"/>
    <w:rsid w:val="264C0FC7"/>
    <w:rsid w:val="26C64B95"/>
    <w:rsid w:val="27DB0CF4"/>
    <w:rsid w:val="283E6DDB"/>
    <w:rsid w:val="289F4DF4"/>
    <w:rsid w:val="28E344A4"/>
    <w:rsid w:val="290C7526"/>
    <w:rsid w:val="29B1775A"/>
    <w:rsid w:val="29D10823"/>
    <w:rsid w:val="29DB1D46"/>
    <w:rsid w:val="29E736AC"/>
    <w:rsid w:val="2A84563F"/>
    <w:rsid w:val="2ADD66CA"/>
    <w:rsid w:val="2B7C24EE"/>
    <w:rsid w:val="2C000496"/>
    <w:rsid w:val="2C6D584C"/>
    <w:rsid w:val="2CAE4F7A"/>
    <w:rsid w:val="2DE8049E"/>
    <w:rsid w:val="2E8E1CC3"/>
    <w:rsid w:val="2EA4068D"/>
    <w:rsid w:val="2F0A39F2"/>
    <w:rsid w:val="2FF4572D"/>
    <w:rsid w:val="30522D95"/>
    <w:rsid w:val="307916C3"/>
    <w:rsid w:val="321C30BE"/>
    <w:rsid w:val="32751D25"/>
    <w:rsid w:val="32973AB9"/>
    <w:rsid w:val="332D691B"/>
    <w:rsid w:val="33D7106F"/>
    <w:rsid w:val="343C79DA"/>
    <w:rsid w:val="3456054B"/>
    <w:rsid w:val="34795D58"/>
    <w:rsid w:val="35B54B31"/>
    <w:rsid w:val="35E53D1D"/>
    <w:rsid w:val="35FD0C71"/>
    <w:rsid w:val="362E59C7"/>
    <w:rsid w:val="364943AA"/>
    <w:rsid w:val="37304C11"/>
    <w:rsid w:val="385927AF"/>
    <w:rsid w:val="38902F94"/>
    <w:rsid w:val="39FC75DD"/>
    <w:rsid w:val="3A623377"/>
    <w:rsid w:val="3AAE6766"/>
    <w:rsid w:val="3B2D01C6"/>
    <w:rsid w:val="3BAE0023"/>
    <w:rsid w:val="3BF51F70"/>
    <w:rsid w:val="3C391BE7"/>
    <w:rsid w:val="3C537BA4"/>
    <w:rsid w:val="3CEE0349"/>
    <w:rsid w:val="3D6C2EE1"/>
    <w:rsid w:val="3DBA65C2"/>
    <w:rsid w:val="411F1FFE"/>
    <w:rsid w:val="42A75C29"/>
    <w:rsid w:val="42BC3431"/>
    <w:rsid w:val="430A4ACB"/>
    <w:rsid w:val="44510AE8"/>
    <w:rsid w:val="44744E4D"/>
    <w:rsid w:val="447B2CA9"/>
    <w:rsid w:val="44A80B2C"/>
    <w:rsid w:val="453570B0"/>
    <w:rsid w:val="45512C20"/>
    <w:rsid w:val="478A40F9"/>
    <w:rsid w:val="47A1446D"/>
    <w:rsid w:val="47AD2364"/>
    <w:rsid w:val="487960B3"/>
    <w:rsid w:val="491E6DA5"/>
    <w:rsid w:val="49456F8A"/>
    <w:rsid w:val="49975A62"/>
    <w:rsid w:val="49982759"/>
    <w:rsid w:val="49B17CB5"/>
    <w:rsid w:val="4A713E11"/>
    <w:rsid w:val="4A8B5FE8"/>
    <w:rsid w:val="4ADD5079"/>
    <w:rsid w:val="4B045D6F"/>
    <w:rsid w:val="4B9B3663"/>
    <w:rsid w:val="4BDF3771"/>
    <w:rsid w:val="4C0D5145"/>
    <w:rsid w:val="4C3E7A77"/>
    <w:rsid w:val="4C724D2F"/>
    <w:rsid w:val="4D3C41B6"/>
    <w:rsid w:val="4D440C3C"/>
    <w:rsid w:val="4E3C25B9"/>
    <w:rsid w:val="4E6907AF"/>
    <w:rsid w:val="4E86394C"/>
    <w:rsid w:val="4FC0220F"/>
    <w:rsid w:val="503C1290"/>
    <w:rsid w:val="50AB41A1"/>
    <w:rsid w:val="5156004B"/>
    <w:rsid w:val="525F0C08"/>
    <w:rsid w:val="52893755"/>
    <w:rsid w:val="528A7716"/>
    <w:rsid w:val="52C12A2B"/>
    <w:rsid w:val="53CB3DC8"/>
    <w:rsid w:val="544F6373"/>
    <w:rsid w:val="5562508E"/>
    <w:rsid w:val="58F6338F"/>
    <w:rsid w:val="591040F0"/>
    <w:rsid w:val="5C59345E"/>
    <w:rsid w:val="5C681F7F"/>
    <w:rsid w:val="5C882558"/>
    <w:rsid w:val="5C9A52DC"/>
    <w:rsid w:val="5CCD5DEA"/>
    <w:rsid w:val="5D083456"/>
    <w:rsid w:val="5D3E48CA"/>
    <w:rsid w:val="5D51212A"/>
    <w:rsid w:val="5E202797"/>
    <w:rsid w:val="5EA8433C"/>
    <w:rsid w:val="5EE838AB"/>
    <w:rsid w:val="5F1B404B"/>
    <w:rsid w:val="5FC81800"/>
    <w:rsid w:val="60596F72"/>
    <w:rsid w:val="605F281F"/>
    <w:rsid w:val="60AA3BBD"/>
    <w:rsid w:val="60E970E0"/>
    <w:rsid w:val="6119498C"/>
    <w:rsid w:val="61322A11"/>
    <w:rsid w:val="61BA560A"/>
    <w:rsid w:val="62540ED6"/>
    <w:rsid w:val="62B3101A"/>
    <w:rsid w:val="632E2510"/>
    <w:rsid w:val="636E06D7"/>
    <w:rsid w:val="63F631AE"/>
    <w:rsid w:val="6428709A"/>
    <w:rsid w:val="64E8668A"/>
    <w:rsid w:val="658F7674"/>
    <w:rsid w:val="65BD4DC9"/>
    <w:rsid w:val="664C0DC7"/>
    <w:rsid w:val="667F7616"/>
    <w:rsid w:val="6760181E"/>
    <w:rsid w:val="67E54B8E"/>
    <w:rsid w:val="68EE2102"/>
    <w:rsid w:val="68FF0ABB"/>
    <w:rsid w:val="690B2564"/>
    <w:rsid w:val="690D105C"/>
    <w:rsid w:val="693009D0"/>
    <w:rsid w:val="69D137D9"/>
    <w:rsid w:val="6A3E08D3"/>
    <w:rsid w:val="6A7F09E7"/>
    <w:rsid w:val="6AF96908"/>
    <w:rsid w:val="6B082E2E"/>
    <w:rsid w:val="6B284465"/>
    <w:rsid w:val="6D0C13C4"/>
    <w:rsid w:val="6D9128EE"/>
    <w:rsid w:val="6DA06D26"/>
    <w:rsid w:val="6DAA2064"/>
    <w:rsid w:val="6E4B10F8"/>
    <w:rsid w:val="6F2A5D80"/>
    <w:rsid w:val="6F682F31"/>
    <w:rsid w:val="70213FBC"/>
    <w:rsid w:val="71B5079A"/>
    <w:rsid w:val="71D959FD"/>
    <w:rsid w:val="74106533"/>
    <w:rsid w:val="742F5817"/>
    <w:rsid w:val="750938A7"/>
    <w:rsid w:val="758B3851"/>
    <w:rsid w:val="758C053A"/>
    <w:rsid w:val="75C52A5B"/>
    <w:rsid w:val="769371DC"/>
    <w:rsid w:val="76C071BA"/>
    <w:rsid w:val="76C5195E"/>
    <w:rsid w:val="76D667AA"/>
    <w:rsid w:val="76EE545E"/>
    <w:rsid w:val="76F87117"/>
    <w:rsid w:val="783D418F"/>
    <w:rsid w:val="78741EEB"/>
    <w:rsid w:val="78842EED"/>
    <w:rsid w:val="791F2DFA"/>
    <w:rsid w:val="79BC0809"/>
    <w:rsid w:val="7A0C6C2E"/>
    <w:rsid w:val="7A6907B4"/>
    <w:rsid w:val="7A980DD5"/>
    <w:rsid w:val="7ABA05BF"/>
    <w:rsid w:val="7ADD5906"/>
    <w:rsid w:val="7B88552D"/>
    <w:rsid w:val="7BC25B32"/>
    <w:rsid w:val="7C306882"/>
    <w:rsid w:val="7DB56B52"/>
    <w:rsid w:val="7F3A3B62"/>
    <w:rsid w:val="7FA4514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name="line number"/>
    <w:lsdException w:unhideWhenUsed="0" w:uiPriority="0" w:semiHidden="0" w:name="page number"/>
    <w:lsdException w:unhideWhenUsed="0" w:uiPriority="0" w:name="endnote reference"/>
    <w:lsdException w:unhideWhenUsed="0" w:uiPriority="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ocked="1"/>
    <w:lsdException w:unhideWhenUsed="0" w:uiPriority="0" w:semiHidden="0" w:name="Salutation"/>
    <w:lsdException w:unhideWhenUsed="0" w:uiPriority="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name="FollowedHyperlink"/>
    <w:lsdException w:qFormat="1" w:unhideWhenUsed="0" w:uiPriority="0" w:semiHidden="0" w:name="Strong"/>
    <w:lsdException w:qFormat="1" w:unhideWhenUsed="0" w:uiPriority="0" w:semiHidden="0" w:name="Emphasis" w:locked="1"/>
    <w:lsdException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unhideWhenUsed="0" w:uiPriority="99" w:name=""/>
    <w:lsdException w:qFormat="1" w:unhideWhenUsed="0" w:uiPriority="34" w:semiHidden="0" w:name="List Paragraph"/>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atentStyles>
  <w:style w:type="paragraph" w:default="1" w:styleId="1">
    <w:name w:val="Normal"/>
    <w:qFormat/>
    <w:uiPriority w:val="0"/>
    <w:pPr>
      <w:adjustRightInd w:val="0"/>
      <w:snapToGrid w:val="0"/>
      <w:spacing w:line="360" w:lineRule="auto"/>
      <w:jc w:val="both"/>
    </w:pPr>
    <w:rPr>
      <w:rFonts w:ascii="Times New Roman" w:hAnsi="Times New Roman" w:cs="宋体"/>
      <w:sz w:val="24"/>
      <w:szCs w:val="24"/>
      <w:lang w:val="en-US" w:eastAsia="zh-CN" w:bidi="ar-SA"/>
    </w:rPr>
  </w:style>
  <w:style w:type="paragraph" w:styleId="2">
    <w:name w:val="heading 1"/>
    <w:basedOn w:val="1"/>
    <w:next w:val="1"/>
    <w:link w:val="43"/>
    <w:qFormat/>
    <w:uiPriority w:val="0"/>
    <w:pPr>
      <w:keepNext/>
      <w:keepLines/>
      <w:widowControl w:val="0"/>
      <w:spacing w:before="340" w:after="330"/>
      <w:jc w:val="center"/>
      <w:outlineLvl w:val="0"/>
    </w:pPr>
    <w:rPr>
      <w:rFonts w:eastAsia="黑体" w:cs="Times New Roman"/>
      <w:kern w:val="44"/>
      <w:sz w:val="44"/>
      <w:szCs w:val="20"/>
    </w:rPr>
  </w:style>
  <w:style w:type="paragraph" w:styleId="3">
    <w:name w:val="heading 2"/>
    <w:basedOn w:val="1"/>
    <w:next w:val="1"/>
    <w:link w:val="44"/>
    <w:qFormat/>
    <w:uiPriority w:val="0"/>
    <w:pPr>
      <w:keepNext/>
      <w:keepLines/>
      <w:widowControl w:val="0"/>
      <w:spacing w:before="260" w:after="260"/>
      <w:outlineLvl w:val="1"/>
    </w:pPr>
    <w:rPr>
      <w:rFonts w:eastAsia="黑体" w:cs="Times New Roman"/>
      <w:sz w:val="32"/>
      <w:szCs w:val="20"/>
    </w:rPr>
  </w:style>
  <w:style w:type="paragraph" w:styleId="4">
    <w:name w:val="heading 3"/>
    <w:basedOn w:val="1"/>
    <w:next w:val="1"/>
    <w:link w:val="45"/>
    <w:qFormat/>
    <w:uiPriority w:val="0"/>
    <w:pPr>
      <w:keepNext/>
      <w:keepLines/>
      <w:widowControl w:val="0"/>
      <w:spacing w:before="260" w:after="260"/>
      <w:outlineLvl w:val="2"/>
    </w:pPr>
    <w:rPr>
      <w:rFonts w:eastAsia="黑体" w:cs="Times New Roman"/>
      <w:sz w:val="32"/>
      <w:szCs w:val="20"/>
    </w:rPr>
  </w:style>
  <w:style w:type="paragraph" w:styleId="5">
    <w:name w:val="heading 4"/>
    <w:basedOn w:val="1"/>
    <w:next w:val="1"/>
    <w:link w:val="46"/>
    <w:unhideWhenUsed/>
    <w:qFormat/>
    <w:locked/>
    <w:uiPriority w:val="9"/>
    <w:pPr>
      <w:keepNext/>
      <w:keepLines/>
      <w:widowControl w:val="0"/>
      <w:adjustRightInd/>
      <w:snapToGrid/>
      <w:spacing w:before="280" w:after="290" w:line="376" w:lineRule="auto"/>
      <w:outlineLvl w:val="3"/>
    </w:pPr>
    <w:rPr>
      <w:rFonts w:ascii="Cambria" w:hAnsi="Cambria" w:eastAsia="宋体" w:cs="Times New Roman"/>
      <w:b/>
      <w:bCs/>
      <w:kern w:val="2"/>
      <w:sz w:val="28"/>
      <w:szCs w:val="28"/>
    </w:rPr>
  </w:style>
  <w:style w:type="character" w:default="1" w:styleId="34">
    <w:name w:val="Default Paragraph Font"/>
    <w:semiHidden/>
    <w:uiPriority w:val="0"/>
  </w:style>
  <w:style w:type="table" w:default="1" w:styleId="32">
    <w:name w:val="Normal Table"/>
    <w:semiHidden/>
    <w:uiPriority w:val="0"/>
    <w:tblPr>
      <w:tblStyle w:val="32"/>
      <w:tblCellMar>
        <w:top w:w="0" w:type="dxa"/>
        <w:left w:w="108" w:type="dxa"/>
        <w:bottom w:w="0" w:type="dxa"/>
        <w:right w:w="108" w:type="dxa"/>
      </w:tblCellMar>
    </w:tblPr>
  </w:style>
  <w:style w:type="paragraph" w:styleId="6">
    <w:name w:val="toc 7"/>
    <w:basedOn w:val="1"/>
    <w:next w:val="1"/>
    <w:uiPriority w:val="0"/>
    <w:pPr>
      <w:ind w:left="1440"/>
    </w:pPr>
    <w:rPr>
      <w:rFonts w:ascii="Calibri" w:hAnsi="Calibri" w:cs="Calibri"/>
      <w:sz w:val="18"/>
      <w:szCs w:val="18"/>
    </w:rPr>
  </w:style>
  <w:style w:type="paragraph" w:styleId="7">
    <w:name w:val="caption"/>
    <w:basedOn w:val="1"/>
    <w:next w:val="1"/>
    <w:qFormat/>
    <w:uiPriority w:val="0"/>
    <w:rPr>
      <w:rFonts w:ascii="Cambria" w:hAnsi="Cambria" w:eastAsia="黑体" w:cs="Times New Roman"/>
      <w:sz w:val="20"/>
      <w:szCs w:val="20"/>
    </w:rPr>
  </w:style>
  <w:style w:type="paragraph" w:styleId="8">
    <w:name w:val="Document Map"/>
    <w:basedOn w:val="1"/>
    <w:semiHidden/>
    <w:uiPriority w:val="0"/>
    <w:pPr>
      <w:shd w:val="clear" w:color="auto" w:fill="000080"/>
    </w:pPr>
  </w:style>
  <w:style w:type="paragraph" w:styleId="9">
    <w:name w:val="annotation text"/>
    <w:basedOn w:val="1"/>
    <w:link w:val="47"/>
    <w:uiPriority w:val="0"/>
    <w:rPr>
      <w:rFonts w:ascii="宋体" w:hAnsi="宋体" w:cs="Times New Roman"/>
      <w:szCs w:val="20"/>
    </w:rPr>
  </w:style>
  <w:style w:type="paragraph" w:styleId="10">
    <w:name w:val="Body Text"/>
    <w:basedOn w:val="1"/>
    <w:link w:val="48"/>
    <w:uiPriority w:val="0"/>
    <w:pPr>
      <w:spacing w:line="228" w:lineRule="auto"/>
      <w:ind w:firstLine="288"/>
    </w:pPr>
    <w:rPr>
      <w:rFonts w:cs="Times New Roman"/>
      <w:sz w:val="20"/>
      <w:szCs w:val="20"/>
      <w:lang w:eastAsia="en-US"/>
    </w:rPr>
  </w:style>
  <w:style w:type="paragraph" w:styleId="11">
    <w:name w:val="toc 5"/>
    <w:basedOn w:val="1"/>
    <w:next w:val="1"/>
    <w:uiPriority w:val="0"/>
    <w:pPr>
      <w:ind w:left="960"/>
    </w:pPr>
    <w:rPr>
      <w:rFonts w:ascii="Calibri" w:hAnsi="Calibri" w:cs="Calibri"/>
      <w:sz w:val="18"/>
      <w:szCs w:val="18"/>
    </w:rPr>
  </w:style>
  <w:style w:type="paragraph" w:styleId="12">
    <w:name w:val="toc 3"/>
    <w:basedOn w:val="13"/>
    <w:next w:val="13"/>
    <w:link w:val="50"/>
    <w:uiPriority w:val="39"/>
    <w:pPr>
      <w:tabs>
        <w:tab w:val="right" w:leader="dot" w:pos="8436"/>
      </w:tabs>
      <w:ind w:left="851"/>
    </w:pPr>
    <w:rPr>
      <w:rFonts w:cs="Times New Roman"/>
      <w:bCs w:val="0"/>
      <w:iCs/>
      <w:szCs w:val="20"/>
    </w:rPr>
  </w:style>
  <w:style w:type="paragraph" w:customStyle="1" w:styleId="13">
    <w:name w:val="无缩进正文"/>
    <w:link w:val="49"/>
    <w:uiPriority w:val="0"/>
    <w:pPr>
      <w:tabs>
        <w:tab w:val="right" w:leader="dot" w:pos="8436"/>
      </w:tabs>
      <w:spacing w:line="360" w:lineRule="auto"/>
      <w:jc w:val="both"/>
    </w:pPr>
    <w:rPr>
      <w:rFonts w:ascii="Times New Roman" w:hAnsi="Times New Roman" w:cs="Calibri"/>
      <w:bCs/>
      <w:kern w:val="2"/>
      <w:sz w:val="24"/>
      <w:szCs w:val="24"/>
      <w:lang w:val="en-US" w:eastAsia="zh-CN" w:bidi="ar-SA"/>
    </w:rPr>
  </w:style>
  <w:style w:type="paragraph" w:styleId="14">
    <w:name w:val="Plain Text"/>
    <w:basedOn w:val="1"/>
    <w:link w:val="51"/>
    <w:uiPriority w:val="0"/>
    <w:pPr>
      <w:widowControl w:val="0"/>
    </w:pPr>
    <w:rPr>
      <w:rFonts w:ascii="宋体" w:hAnsi="Courier New" w:cs="Times New Roman"/>
      <w:kern w:val="2"/>
      <w:sz w:val="21"/>
      <w:szCs w:val="20"/>
    </w:rPr>
  </w:style>
  <w:style w:type="paragraph" w:styleId="15">
    <w:name w:val="toc 8"/>
    <w:basedOn w:val="1"/>
    <w:next w:val="1"/>
    <w:uiPriority w:val="0"/>
    <w:pPr>
      <w:ind w:left="1680"/>
    </w:pPr>
    <w:rPr>
      <w:rFonts w:ascii="Calibri" w:hAnsi="Calibri" w:cs="Calibri"/>
      <w:sz w:val="18"/>
      <w:szCs w:val="18"/>
    </w:rPr>
  </w:style>
  <w:style w:type="paragraph" w:styleId="16">
    <w:name w:val="Date"/>
    <w:basedOn w:val="1"/>
    <w:next w:val="1"/>
    <w:link w:val="52"/>
    <w:semiHidden/>
    <w:uiPriority w:val="0"/>
    <w:pPr>
      <w:ind w:left="100" w:leftChars="2500"/>
    </w:pPr>
    <w:rPr>
      <w:rFonts w:ascii="宋体" w:hAnsi="Calibri" w:cs="Times New Roman"/>
      <w:szCs w:val="20"/>
    </w:rPr>
  </w:style>
  <w:style w:type="paragraph" w:styleId="17">
    <w:name w:val="endnote text"/>
    <w:basedOn w:val="1"/>
    <w:link w:val="53"/>
    <w:semiHidden/>
    <w:uiPriority w:val="0"/>
    <w:rPr>
      <w:rFonts w:ascii="宋体" w:hAnsi="Calibri" w:cs="Times New Roman"/>
      <w:szCs w:val="20"/>
    </w:rPr>
  </w:style>
  <w:style w:type="paragraph" w:styleId="18">
    <w:name w:val="Balloon Text"/>
    <w:basedOn w:val="1"/>
    <w:link w:val="54"/>
    <w:semiHidden/>
    <w:uiPriority w:val="0"/>
    <w:rPr>
      <w:rFonts w:ascii="宋体" w:hAnsi="宋体" w:cs="Times New Roman"/>
      <w:sz w:val="18"/>
      <w:szCs w:val="20"/>
    </w:rPr>
  </w:style>
  <w:style w:type="paragraph" w:styleId="19">
    <w:name w:val="footer"/>
    <w:basedOn w:val="1"/>
    <w:link w:val="55"/>
    <w:uiPriority w:val="99"/>
    <w:pPr>
      <w:tabs>
        <w:tab w:val="center" w:pos="4153"/>
        <w:tab w:val="right" w:pos="8306"/>
      </w:tabs>
      <w:jc w:val="center"/>
    </w:pPr>
    <w:rPr>
      <w:rFonts w:ascii="宋体" w:hAnsi="Calibri" w:cs="Times New Roman"/>
      <w:sz w:val="18"/>
      <w:szCs w:val="20"/>
    </w:rPr>
  </w:style>
  <w:style w:type="paragraph" w:styleId="20">
    <w:name w:val="header"/>
    <w:basedOn w:val="1"/>
    <w:link w:val="56"/>
    <w:uiPriority w:val="0"/>
    <w:pPr>
      <w:pBdr>
        <w:bottom w:val="single" w:color="auto" w:sz="6" w:space="1"/>
      </w:pBdr>
      <w:tabs>
        <w:tab w:val="center" w:pos="4153"/>
        <w:tab w:val="right" w:pos="8306"/>
      </w:tabs>
      <w:jc w:val="center"/>
    </w:pPr>
    <w:rPr>
      <w:rFonts w:ascii="宋体" w:hAnsi="宋体" w:cs="Times New Roman"/>
      <w:sz w:val="18"/>
      <w:szCs w:val="20"/>
    </w:rPr>
  </w:style>
  <w:style w:type="paragraph" w:styleId="21">
    <w:name w:val="toc 1"/>
    <w:basedOn w:val="13"/>
    <w:next w:val="13"/>
    <w:link w:val="57"/>
    <w:uiPriority w:val="39"/>
    <w:rPr>
      <w:rFonts w:cs="Times New Roman"/>
      <w:szCs w:val="20"/>
    </w:rPr>
  </w:style>
  <w:style w:type="paragraph" w:styleId="22">
    <w:name w:val="toc 4"/>
    <w:basedOn w:val="1"/>
    <w:next w:val="1"/>
    <w:uiPriority w:val="0"/>
    <w:pPr>
      <w:ind w:left="720"/>
    </w:pPr>
    <w:rPr>
      <w:rFonts w:ascii="Calibri" w:hAnsi="Calibri" w:cs="Calibri"/>
      <w:sz w:val="18"/>
      <w:szCs w:val="18"/>
    </w:rPr>
  </w:style>
  <w:style w:type="paragraph" w:styleId="23">
    <w:name w:val="footnote text"/>
    <w:basedOn w:val="1"/>
    <w:link w:val="58"/>
    <w:semiHidden/>
    <w:uiPriority w:val="0"/>
    <w:rPr>
      <w:rFonts w:ascii="宋体" w:hAnsi="Calibri" w:cs="Times New Roman"/>
      <w:sz w:val="18"/>
      <w:szCs w:val="20"/>
    </w:rPr>
  </w:style>
  <w:style w:type="paragraph" w:styleId="24">
    <w:name w:val="toc 6"/>
    <w:basedOn w:val="1"/>
    <w:next w:val="1"/>
    <w:uiPriority w:val="0"/>
    <w:pPr>
      <w:ind w:left="1200"/>
    </w:pPr>
    <w:rPr>
      <w:rFonts w:ascii="Calibri" w:hAnsi="Calibri" w:cs="Calibri"/>
      <w:sz w:val="18"/>
      <w:szCs w:val="18"/>
    </w:rPr>
  </w:style>
  <w:style w:type="paragraph" w:styleId="25">
    <w:name w:val="table of figures"/>
    <w:basedOn w:val="1"/>
    <w:next w:val="1"/>
    <w:uiPriority w:val="0"/>
    <w:pPr>
      <w:jc w:val="left"/>
    </w:pPr>
  </w:style>
  <w:style w:type="paragraph" w:styleId="26">
    <w:name w:val="toc 2"/>
    <w:basedOn w:val="13"/>
    <w:next w:val="13"/>
    <w:link w:val="59"/>
    <w:uiPriority w:val="39"/>
    <w:pPr>
      <w:ind w:left="425"/>
    </w:pPr>
    <w:rPr>
      <w:rFonts w:cs="Times New Roman"/>
      <w:bCs w:val="0"/>
      <w:szCs w:val="20"/>
    </w:rPr>
  </w:style>
  <w:style w:type="paragraph" w:styleId="27">
    <w:name w:val="toc 9"/>
    <w:basedOn w:val="1"/>
    <w:next w:val="1"/>
    <w:uiPriority w:val="0"/>
    <w:pPr>
      <w:ind w:left="1920"/>
    </w:pPr>
    <w:rPr>
      <w:rFonts w:ascii="Calibri" w:hAnsi="Calibri" w:cs="Calibri"/>
      <w:sz w:val="18"/>
      <w:szCs w:val="18"/>
    </w:rPr>
  </w:style>
  <w:style w:type="paragraph" w:styleId="2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9">
    <w:name w:val="Normal (Web)"/>
    <w:basedOn w:val="1"/>
    <w:uiPriority w:val="0"/>
    <w:pPr>
      <w:spacing w:before="100" w:beforeAutospacing="1" w:after="100" w:afterAutospacing="1"/>
    </w:pPr>
  </w:style>
  <w:style w:type="paragraph" w:styleId="30">
    <w:name w:val="Title"/>
    <w:basedOn w:val="1"/>
    <w:next w:val="1"/>
    <w:link w:val="60"/>
    <w:qFormat/>
    <w:uiPriority w:val="0"/>
    <w:pPr>
      <w:spacing w:before="240" w:after="60"/>
      <w:jc w:val="center"/>
      <w:outlineLvl w:val="0"/>
    </w:pPr>
    <w:rPr>
      <w:rFonts w:ascii="Cambria" w:hAnsi="Cambria" w:cs="Times New Roman"/>
      <w:b/>
      <w:sz w:val="32"/>
      <w:szCs w:val="20"/>
    </w:rPr>
  </w:style>
  <w:style w:type="paragraph" w:styleId="31">
    <w:name w:val="annotation subject"/>
    <w:basedOn w:val="9"/>
    <w:next w:val="9"/>
    <w:link w:val="61"/>
    <w:semiHidden/>
    <w:uiPriority w:val="0"/>
    <w:rPr>
      <w:b/>
    </w:rPr>
  </w:style>
  <w:style w:type="table" w:styleId="33">
    <w:name w:val="Table Grid"/>
    <w:basedOn w:val="32"/>
    <w:uiPriority w:val="0"/>
    <w:pPr>
      <w:widowControl w:val="0"/>
      <w:jc w:val="both"/>
    </w:pPr>
    <w:rPr>
      <w:rFonts w:ascii="Times New Roman" w:hAnsi="Times New Roman"/>
      <w:lang w:val="en-US" w:eastAsia="zh-CN" w:bidi="ar-SA"/>
    </w:rPr>
    <w:tblPr>
      <w:tblStyle w:val="32"/>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5">
    <w:name w:val="Strong"/>
    <w:qFormat/>
    <w:uiPriority w:val="0"/>
    <w:rPr>
      <w:b/>
    </w:rPr>
  </w:style>
  <w:style w:type="character" w:styleId="36">
    <w:name w:val="endnote reference"/>
    <w:semiHidden/>
    <w:uiPriority w:val="0"/>
    <w:rPr>
      <w:vertAlign w:val="superscript"/>
    </w:rPr>
  </w:style>
  <w:style w:type="character" w:styleId="37">
    <w:name w:val="page number"/>
    <w:uiPriority w:val="0"/>
    <w:rPr>
      <w:rFonts w:cs="Times New Roman"/>
    </w:rPr>
  </w:style>
  <w:style w:type="character" w:styleId="38">
    <w:name w:val="FollowedHyperlink"/>
    <w:semiHidden/>
    <w:uiPriority w:val="0"/>
    <w:rPr>
      <w:color w:val="800080"/>
      <w:u w:val="single"/>
    </w:rPr>
  </w:style>
  <w:style w:type="character" w:styleId="39">
    <w:name w:val="line number"/>
    <w:basedOn w:val="34"/>
    <w:semiHidden/>
    <w:uiPriority w:val="0"/>
  </w:style>
  <w:style w:type="character" w:styleId="40">
    <w:name w:val="Hyperlink"/>
    <w:basedOn w:val="34"/>
    <w:uiPriority w:val="99"/>
    <w:rPr>
      <w:color w:val="0000FF"/>
      <w:u w:val="single"/>
    </w:rPr>
  </w:style>
  <w:style w:type="character" w:styleId="41">
    <w:name w:val="annotation reference"/>
    <w:uiPriority w:val="0"/>
    <w:rPr>
      <w:sz w:val="21"/>
    </w:rPr>
  </w:style>
  <w:style w:type="character" w:styleId="42">
    <w:name w:val="footnote reference"/>
    <w:semiHidden/>
    <w:uiPriority w:val="0"/>
    <w:rPr>
      <w:vertAlign w:val="superscript"/>
    </w:rPr>
  </w:style>
  <w:style w:type="character" w:customStyle="1" w:styleId="43">
    <w:name w:val="标题 1 Char"/>
    <w:link w:val="2"/>
    <w:locked/>
    <w:uiPriority w:val="0"/>
    <w:rPr>
      <w:rFonts w:ascii="Times New Roman" w:hAnsi="Times New Roman" w:eastAsia="黑体"/>
      <w:kern w:val="44"/>
      <w:sz w:val="44"/>
    </w:rPr>
  </w:style>
  <w:style w:type="character" w:customStyle="1" w:styleId="44">
    <w:name w:val="标题 2 Char"/>
    <w:link w:val="3"/>
    <w:locked/>
    <w:uiPriority w:val="0"/>
    <w:rPr>
      <w:rFonts w:ascii="Times New Roman" w:hAnsi="Times New Roman" w:eastAsia="黑体"/>
      <w:sz w:val="32"/>
    </w:rPr>
  </w:style>
  <w:style w:type="character" w:customStyle="1" w:styleId="45">
    <w:name w:val="标题 3 Char"/>
    <w:link w:val="4"/>
    <w:locked/>
    <w:uiPriority w:val="0"/>
    <w:rPr>
      <w:rFonts w:ascii="Times New Roman" w:hAnsi="Times New Roman" w:eastAsia="黑体"/>
      <w:sz w:val="32"/>
    </w:rPr>
  </w:style>
  <w:style w:type="character" w:customStyle="1" w:styleId="46">
    <w:name w:val="标题 4 Char"/>
    <w:link w:val="5"/>
    <w:uiPriority w:val="9"/>
    <w:rPr>
      <w:rFonts w:ascii="Cambria" w:hAnsi="Cambria"/>
      <w:b/>
      <w:bCs/>
      <w:kern w:val="2"/>
      <w:sz w:val="28"/>
      <w:szCs w:val="28"/>
    </w:rPr>
  </w:style>
  <w:style w:type="character" w:customStyle="1" w:styleId="47">
    <w:name w:val="批注文字 Char"/>
    <w:link w:val="9"/>
    <w:locked/>
    <w:uiPriority w:val="0"/>
    <w:rPr>
      <w:rFonts w:ascii="宋体" w:hAnsi="宋体" w:eastAsia="宋体"/>
      <w:kern w:val="0"/>
      <w:sz w:val="24"/>
    </w:rPr>
  </w:style>
  <w:style w:type="character" w:customStyle="1" w:styleId="48">
    <w:name w:val="正文文本 Char"/>
    <w:link w:val="10"/>
    <w:locked/>
    <w:uiPriority w:val="0"/>
    <w:rPr>
      <w:rFonts w:ascii="Times New Roman" w:hAnsi="Times New Roman" w:eastAsia="宋体"/>
      <w:kern w:val="0"/>
      <w:sz w:val="20"/>
      <w:lang w:eastAsia="en-US"/>
    </w:rPr>
  </w:style>
  <w:style w:type="character" w:customStyle="1" w:styleId="49">
    <w:name w:val="无缩进正文 Char"/>
    <w:link w:val="13"/>
    <w:locked/>
    <w:uiPriority w:val="0"/>
    <w:rPr>
      <w:rFonts w:ascii="Times New Roman" w:hAnsi="Times New Roman" w:cs="Calibri"/>
      <w:bCs/>
      <w:kern w:val="2"/>
      <w:sz w:val="24"/>
      <w:szCs w:val="24"/>
      <w:lang w:val="en-US" w:eastAsia="zh-CN" w:bidi="ar-SA"/>
    </w:rPr>
  </w:style>
  <w:style w:type="character" w:customStyle="1" w:styleId="50">
    <w:name w:val="目录 3 Char"/>
    <w:link w:val="12"/>
    <w:locked/>
    <w:uiPriority w:val="0"/>
    <w:rPr>
      <w:rFonts w:ascii="Times New Roman" w:hAnsi="Times New Roman" w:cs="Calibri"/>
      <w:iCs/>
      <w:kern w:val="2"/>
      <w:sz w:val="24"/>
      <w:lang/>
    </w:rPr>
  </w:style>
  <w:style w:type="character" w:customStyle="1" w:styleId="51">
    <w:name w:val="纯文本 Char"/>
    <w:link w:val="14"/>
    <w:locked/>
    <w:uiPriority w:val="0"/>
    <w:rPr>
      <w:rFonts w:ascii="宋体" w:hAnsi="Courier New"/>
      <w:kern w:val="2"/>
      <w:sz w:val="21"/>
    </w:rPr>
  </w:style>
  <w:style w:type="character" w:customStyle="1" w:styleId="52">
    <w:name w:val="日期 Char"/>
    <w:link w:val="16"/>
    <w:semiHidden/>
    <w:locked/>
    <w:uiPriority w:val="0"/>
    <w:rPr>
      <w:rFonts w:ascii="宋体" w:eastAsia="宋体"/>
      <w:sz w:val="24"/>
    </w:rPr>
  </w:style>
  <w:style w:type="character" w:customStyle="1" w:styleId="53">
    <w:name w:val="尾注文本 Char"/>
    <w:link w:val="17"/>
    <w:semiHidden/>
    <w:locked/>
    <w:uiPriority w:val="0"/>
    <w:rPr>
      <w:rFonts w:ascii="宋体" w:eastAsia="宋体"/>
      <w:sz w:val="24"/>
    </w:rPr>
  </w:style>
  <w:style w:type="character" w:customStyle="1" w:styleId="54">
    <w:name w:val="批注框文本 Char"/>
    <w:link w:val="18"/>
    <w:semiHidden/>
    <w:locked/>
    <w:uiPriority w:val="0"/>
    <w:rPr>
      <w:rFonts w:ascii="宋体" w:hAnsi="宋体" w:eastAsia="宋体"/>
      <w:kern w:val="0"/>
      <w:sz w:val="18"/>
    </w:rPr>
  </w:style>
  <w:style w:type="character" w:customStyle="1" w:styleId="55">
    <w:name w:val="页脚 Char"/>
    <w:link w:val="19"/>
    <w:locked/>
    <w:uiPriority w:val="99"/>
    <w:rPr>
      <w:rFonts w:ascii="宋体" w:eastAsia="宋体"/>
      <w:sz w:val="18"/>
    </w:rPr>
  </w:style>
  <w:style w:type="character" w:customStyle="1" w:styleId="56">
    <w:name w:val="页眉 Char"/>
    <w:link w:val="20"/>
    <w:locked/>
    <w:uiPriority w:val="0"/>
    <w:rPr>
      <w:rFonts w:ascii="宋体" w:hAnsi="宋体" w:eastAsia="宋体"/>
      <w:kern w:val="0"/>
      <w:sz w:val="18"/>
    </w:rPr>
  </w:style>
  <w:style w:type="character" w:customStyle="1" w:styleId="57">
    <w:name w:val="目录 1 Char"/>
    <w:link w:val="21"/>
    <w:locked/>
    <w:uiPriority w:val="0"/>
    <w:rPr>
      <w:rFonts w:ascii="Times New Roman" w:hAnsi="Times New Roman" w:cs="Calibri"/>
      <w:bCs/>
      <w:kern w:val="2"/>
      <w:sz w:val="24"/>
      <w:lang/>
    </w:rPr>
  </w:style>
  <w:style w:type="character" w:customStyle="1" w:styleId="58">
    <w:name w:val="脚注文本 Char"/>
    <w:aliases w:val="Char Char Char Char Char Char Char Char"/>
    <w:link w:val="23"/>
    <w:locked/>
    <w:uiPriority w:val="0"/>
    <w:rPr>
      <w:rFonts w:ascii="宋体" w:eastAsia="宋体"/>
      <w:sz w:val="18"/>
    </w:rPr>
  </w:style>
  <w:style w:type="character" w:customStyle="1" w:styleId="59">
    <w:name w:val="目录 2 Char"/>
    <w:link w:val="26"/>
    <w:locked/>
    <w:uiPriority w:val="0"/>
    <w:rPr>
      <w:rFonts w:ascii="Times New Roman" w:hAnsi="Times New Roman" w:cs="Calibri"/>
      <w:kern w:val="2"/>
      <w:sz w:val="24"/>
      <w:lang/>
    </w:rPr>
  </w:style>
  <w:style w:type="character" w:customStyle="1" w:styleId="60">
    <w:name w:val="标题 Char"/>
    <w:link w:val="30"/>
    <w:locked/>
    <w:uiPriority w:val="0"/>
    <w:rPr>
      <w:rFonts w:ascii="Cambria" w:hAnsi="Cambria"/>
      <w:b/>
      <w:sz w:val="32"/>
    </w:rPr>
  </w:style>
  <w:style w:type="character" w:customStyle="1" w:styleId="61">
    <w:name w:val="批注主题 Char"/>
    <w:link w:val="31"/>
    <w:semiHidden/>
    <w:locked/>
    <w:uiPriority w:val="0"/>
    <w:rPr>
      <w:rFonts w:ascii="宋体" w:hAnsi="宋体" w:eastAsia="宋体"/>
      <w:b/>
      <w:kern w:val="0"/>
      <w:sz w:val="24"/>
    </w:rPr>
  </w:style>
  <w:style w:type="character" w:customStyle="1" w:styleId="62">
    <w:name w:val="Display Equation (Aurora) Char"/>
    <w:link w:val="63"/>
    <w:locked/>
    <w:uiPriority w:val="0"/>
    <w:rPr>
      <w:rFonts w:ascii="Times New Roman" w:hAnsi="Times New Roman"/>
      <w:sz w:val="24"/>
    </w:rPr>
  </w:style>
  <w:style w:type="paragraph" w:customStyle="1" w:styleId="63">
    <w:name w:val="Display Equation (Aurora)"/>
    <w:basedOn w:val="1"/>
    <w:link w:val="62"/>
    <w:uiPriority w:val="0"/>
    <w:pPr>
      <w:tabs>
        <w:tab w:val="center" w:pos="4251"/>
        <w:tab w:val="right" w:pos="8503"/>
      </w:tabs>
      <w:spacing w:line="400" w:lineRule="exact"/>
    </w:pPr>
    <w:rPr>
      <w:rFonts w:cs="Times New Roman"/>
      <w:szCs w:val="20"/>
    </w:rPr>
  </w:style>
  <w:style w:type="character" w:styleId="64">
    <w:name w:val=""/>
    <w:unhideWhenUsed/>
    <w:uiPriority w:val="99"/>
    <w:rPr>
      <w:color w:val="605E5C"/>
      <w:shd w:val="clear" w:color="auto" w:fill="E1DFDD"/>
    </w:rPr>
  </w:style>
  <w:style w:type="character" w:customStyle="1" w:styleId="65">
    <w:name w:val="fontstyle01"/>
    <w:uiPriority w:val="0"/>
    <w:rPr>
      <w:rFonts w:hint="default" w:ascii="Gulliver" w:hAnsi="Gulliver"/>
      <w:color w:val="231F20"/>
      <w:sz w:val="28"/>
      <w:szCs w:val="28"/>
    </w:rPr>
  </w:style>
  <w:style w:type="character" w:customStyle="1" w:styleId="66">
    <w:name w:val="mb"/>
    <w:uiPriority w:val="0"/>
  </w:style>
  <w:style w:type="character" w:customStyle="1" w:styleId="67">
    <w:name w:val="apple-converted-space"/>
    <w:uiPriority w:val="0"/>
  </w:style>
  <w:style w:type="character" w:customStyle="1" w:styleId="68">
    <w:name w:val="图表正文 Char"/>
    <w:link w:val="69"/>
    <w:locked/>
    <w:uiPriority w:val="0"/>
    <w:rPr>
      <w:rFonts w:ascii="Times New Roman" w:hAnsi="Times New Roman"/>
      <w:bCs/>
      <w:sz w:val="21"/>
      <w:szCs w:val="21"/>
      <w:lang w:val="en-US" w:eastAsia="zh-CN" w:bidi="ar-SA"/>
    </w:rPr>
  </w:style>
  <w:style w:type="paragraph" w:customStyle="1" w:styleId="69">
    <w:name w:val="图表正文"/>
    <w:link w:val="68"/>
    <w:uiPriority w:val="0"/>
    <w:pPr>
      <w:jc w:val="both"/>
    </w:pPr>
    <w:rPr>
      <w:rFonts w:ascii="Times New Roman" w:hAnsi="Times New Roman"/>
      <w:bCs/>
      <w:sz w:val="21"/>
      <w:szCs w:val="21"/>
      <w:lang w:val="en-US" w:eastAsia="zh-CN" w:bidi="ar-SA"/>
    </w:rPr>
  </w:style>
  <w:style w:type="character" w:customStyle="1" w:styleId="70">
    <w:name w:val="Section Break (Aurora)"/>
    <w:uiPriority w:val="0"/>
    <w:rPr>
      <w:rFonts w:ascii="Times New Roman" w:hAnsi="Times New Roman"/>
      <w:vanish/>
      <w:color w:val="800080"/>
    </w:rPr>
  </w:style>
  <w:style w:type="character" w:customStyle="1" w:styleId="71">
    <w:name w:val="英文封面-论文标题 Char"/>
    <w:link w:val="72"/>
    <w:locked/>
    <w:uiPriority w:val="0"/>
    <w:rPr>
      <w:rFonts w:ascii="Times New Roman" w:hAnsi="Times New Roman"/>
      <w:b/>
      <w:kern w:val="2"/>
      <w:sz w:val="24"/>
      <w:lang w:bidi="ar-SA"/>
    </w:rPr>
  </w:style>
  <w:style w:type="paragraph" w:customStyle="1" w:styleId="72">
    <w:name w:val="英文封面-论文标题"/>
    <w:link w:val="71"/>
    <w:uiPriority w:val="0"/>
    <w:pPr>
      <w:spacing w:line="300" w:lineRule="auto"/>
      <w:jc w:val="center"/>
    </w:pPr>
    <w:rPr>
      <w:rFonts w:ascii="Times New Roman" w:hAnsi="Times New Roman"/>
      <w:b/>
      <w:kern w:val="2"/>
      <w:sz w:val="24"/>
      <w:lang w:val="en-US" w:eastAsia="zh-CN" w:bidi="ar-SA"/>
    </w:rPr>
  </w:style>
  <w:style w:type="character" w:customStyle="1" w:styleId="73">
    <w:name w:val="BT3 Char"/>
    <w:link w:val="74"/>
    <w:locked/>
    <w:uiPriority w:val="0"/>
    <w:rPr>
      <w:rFonts w:ascii="宋体" w:hAnsi="宋体" w:eastAsia="黑体"/>
      <w:sz w:val="18"/>
    </w:rPr>
  </w:style>
  <w:style w:type="paragraph" w:customStyle="1" w:styleId="74">
    <w:name w:val="BT3"/>
    <w:basedOn w:val="1"/>
    <w:link w:val="73"/>
    <w:uiPriority w:val="0"/>
    <w:pPr>
      <w:widowControl w:val="0"/>
      <w:spacing w:beforeLines="50" w:afterLines="50" w:line="340" w:lineRule="exact"/>
      <w:jc w:val="center"/>
    </w:pPr>
    <w:rPr>
      <w:rFonts w:ascii="宋体" w:hAnsi="宋体" w:eastAsia="黑体" w:cs="Times New Roman"/>
      <w:sz w:val="18"/>
      <w:szCs w:val="20"/>
    </w:rPr>
  </w:style>
  <w:style w:type="character" w:customStyle="1" w:styleId="75">
    <w:name w:val="关键词内容 Char"/>
    <w:link w:val="76"/>
    <w:locked/>
    <w:uiPriority w:val="0"/>
    <w:rPr>
      <w:rFonts w:ascii="Times New Roman" w:hAnsi="Times New Roman"/>
      <w:kern w:val="2"/>
      <w:sz w:val="28"/>
    </w:rPr>
  </w:style>
  <w:style w:type="paragraph" w:customStyle="1" w:styleId="76">
    <w:name w:val="关键词内容"/>
    <w:basedOn w:val="1"/>
    <w:link w:val="75"/>
    <w:uiPriority w:val="0"/>
    <w:pPr>
      <w:widowControl w:val="0"/>
      <w:ind w:left="2624" w:hanging="2624" w:hangingChars="937"/>
    </w:pPr>
    <w:rPr>
      <w:rFonts w:cs="Times New Roman"/>
      <w:kern w:val="2"/>
      <w:sz w:val="28"/>
      <w:szCs w:val="20"/>
    </w:rPr>
  </w:style>
  <w:style w:type="character" w:customStyle="1" w:styleId="77">
    <w:name w:val="ABTSTRACT内容 Char"/>
    <w:link w:val="78"/>
    <w:locked/>
    <w:uiPriority w:val="0"/>
    <w:rPr>
      <w:rFonts w:ascii="Times New Roman" w:hAnsi="Times New Roman"/>
      <w:kern w:val="2"/>
      <w:sz w:val="28"/>
    </w:rPr>
  </w:style>
  <w:style w:type="paragraph" w:customStyle="1" w:styleId="78">
    <w:name w:val="ABTSTRACT内容"/>
    <w:basedOn w:val="1"/>
    <w:link w:val="77"/>
    <w:uiPriority w:val="0"/>
    <w:pPr>
      <w:widowControl w:val="0"/>
      <w:ind w:firstLine="482"/>
    </w:pPr>
    <w:rPr>
      <w:rFonts w:cs="Times New Roman"/>
      <w:kern w:val="2"/>
      <w:sz w:val="28"/>
      <w:szCs w:val="20"/>
    </w:rPr>
  </w:style>
  <w:style w:type="character" w:customStyle="1" w:styleId="79">
    <w:name w:val="列出段落1 Char"/>
    <w:link w:val="80"/>
    <w:locked/>
    <w:uiPriority w:val="0"/>
    <w:rPr>
      <w:rFonts w:ascii="Times New Roman" w:hAnsi="Times New Roman"/>
      <w:kern w:val="2"/>
      <w:sz w:val="24"/>
    </w:rPr>
  </w:style>
  <w:style w:type="paragraph" w:customStyle="1" w:styleId="80">
    <w:name w:val="列出段落1"/>
    <w:basedOn w:val="1"/>
    <w:link w:val="79"/>
    <w:uiPriority w:val="0"/>
    <w:pPr>
      <w:widowControl w:val="0"/>
      <w:spacing w:line="240" w:lineRule="auto"/>
      <w:ind w:firstLine="420"/>
    </w:pPr>
    <w:rPr>
      <w:rFonts w:cs="Times New Roman"/>
      <w:kern w:val="2"/>
      <w:szCs w:val="20"/>
    </w:rPr>
  </w:style>
  <w:style w:type="character" w:customStyle="1" w:styleId="81">
    <w:name w:val="Placeholder Text"/>
    <w:semiHidden/>
    <w:uiPriority w:val="0"/>
    <w:rPr>
      <w:rFonts w:cs="Times New Roman"/>
      <w:color w:val="808080"/>
    </w:rPr>
  </w:style>
  <w:style w:type="character" w:customStyle="1" w:styleId="82">
    <w:name w:val="目录1 Char"/>
    <w:basedOn w:val="57"/>
    <w:link w:val="83"/>
    <w:locked/>
    <w:uiPriority w:val="0"/>
  </w:style>
  <w:style w:type="paragraph" w:customStyle="1" w:styleId="83">
    <w:name w:val="目录1"/>
    <w:basedOn w:val="21"/>
    <w:link w:val="82"/>
    <w:uiPriority w:val="0"/>
  </w:style>
  <w:style w:type="character" w:customStyle="1" w:styleId="84">
    <w:name w:val="目录2 Char"/>
    <w:basedOn w:val="59"/>
    <w:link w:val="85"/>
    <w:locked/>
    <w:uiPriority w:val="0"/>
  </w:style>
  <w:style w:type="paragraph" w:customStyle="1" w:styleId="85">
    <w:name w:val="目录2"/>
    <w:basedOn w:val="26"/>
    <w:link w:val="84"/>
    <w:uiPriority w:val="0"/>
    <w:pPr>
      <w:adjustRightInd w:val="0"/>
      <w:snapToGrid w:val="0"/>
    </w:pPr>
    <w:rPr>
      <w:kern w:val="0"/>
    </w:rPr>
  </w:style>
  <w:style w:type="character" w:customStyle="1" w:styleId="86">
    <w:name w:val="目录3 Char"/>
    <w:basedOn w:val="50"/>
    <w:link w:val="87"/>
    <w:locked/>
    <w:uiPriority w:val="0"/>
  </w:style>
  <w:style w:type="paragraph" w:customStyle="1" w:styleId="87">
    <w:name w:val="目录3"/>
    <w:basedOn w:val="12"/>
    <w:link w:val="86"/>
    <w:uiPriority w:val="0"/>
    <w:pPr>
      <w:adjustRightInd w:val="0"/>
      <w:snapToGrid w:val="0"/>
    </w:pPr>
    <w:rPr>
      <w:kern w:val="0"/>
    </w:rPr>
  </w:style>
  <w:style w:type="character" w:customStyle="1" w:styleId="88">
    <w:name w:val="fontstyle21"/>
    <w:uiPriority w:val="0"/>
    <w:rPr>
      <w:rFonts w:hint="default" w:ascii="Times New Roman" w:hAnsi="Times New Roman" w:cs="Times New Roman"/>
      <w:color w:val="000000"/>
      <w:sz w:val="22"/>
      <w:szCs w:val="22"/>
    </w:rPr>
  </w:style>
  <w:style w:type="character" w:customStyle="1" w:styleId="89">
    <w:name w:val="fontstyle31"/>
    <w:uiPriority w:val="0"/>
    <w:rPr>
      <w:rFonts w:hint="eastAsia" w:ascii="宋体" w:hAnsi="宋体" w:eastAsia="宋体"/>
      <w:color w:val="000000"/>
      <w:sz w:val="22"/>
      <w:szCs w:val="22"/>
    </w:rPr>
  </w:style>
  <w:style w:type="character" w:customStyle="1" w:styleId="90">
    <w:name w:val="fontstyle11"/>
    <w:uiPriority w:val="0"/>
    <w:rPr>
      <w:rFonts w:hint="eastAsia" w:ascii="黑体" w:hAnsi="黑体" w:eastAsia="黑体"/>
      <w:color w:val="000000"/>
      <w:sz w:val="28"/>
      <w:szCs w:val="28"/>
    </w:rPr>
  </w:style>
  <w:style w:type="paragraph" w:customStyle="1" w:styleId="91">
    <w:name w:val="毕业论文一级标题"/>
    <w:basedOn w:val="1"/>
    <w:uiPriority w:val="0"/>
    <w:pPr>
      <w:jc w:val="center"/>
    </w:pPr>
    <w:rPr>
      <w:rFonts w:ascii="黑体" w:eastAsia="黑体"/>
      <w:b/>
      <w:sz w:val="32"/>
      <w:szCs w:val="32"/>
    </w:rPr>
  </w:style>
  <w:style w:type="paragraph" w:customStyle="1" w:styleId="92">
    <w:name w:val="说明文字"/>
    <w:basedOn w:val="1"/>
    <w:uiPriority w:val="0"/>
    <w:rPr>
      <w:rFonts w:cs="Times New Roman"/>
      <w:sz w:val="21"/>
      <w:szCs w:val="20"/>
    </w:rPr>
  </w:style>
  <w:style w:type="paragraph" w:customStyle="1" w:styleId="93">
    <w:name w:val="目录题目"/>
    <w:basedOn w:val="1"/>
    <w:next w:val="1"/>
    <w:uiPriority w:val="0"/>
    <w:pPr>
      <w:widowControl w:val="0"/>
      <w:spacing w:before="340" w:after="330"/>
      <w:ind w:firstLine="482"/>
    </w:pPr>
    <w:rPr>
      <w:rFonts w:eastAsia="黑体" w:cs="Times New Roman"/>
      <w:kern w:val="2"/>
      <w:sz w:val="32"/>
    </w:rPr>
  </w:style>
  <w:style w:type="paragraph" w:customStyle="1" w:styleId="94">
    <w:name w:val="参考文献内容"/>
    <w:basedOn w:val="1"/>
    <w:uiPriority w:val="0"/>
    <w:pPr>
      <w:widowControl w:val="0"/>
    </w:pPr>
    <w:rPr>
      <w:rFonts w:cs="Times New Roman"/>
      <w:kern w:val="2"/>
    </w:rPr>
  </w:style>
  <w:style w:type="paragraph" w:customStyle="1" w:styleId="95">
    <w:name w:val="references"/>
    <w:uiPriority w:val="0"/>
    <w:pPr>
      <w:numPr>
        <w:ilvl w:val="0"/>
        <w:numId w:val="1"/>
      </w:numPr>
      <w:spacing w:after="50" w:line="180" w:lineRule="exact"/>
      <w:jc w:val="both"/>
    </w:pPr>
    <w:rPr>
      <w:rFonts w:ascii="Times New Roman" w:hAnsi="Times New Roman" w:eastAsia="MS Mincho"/>
      <w:sz w:val="16"/>
      <w:szCs w:val="16"/>
      <w:lang w:val="en-US" w:eastAsia="en-US" w:bidi="ar-SA"/>
    </w:rPr>
  </w:style>
  <w:style w:type="paragraph" w:customStyle="1" w:styleId="96">
    <w:name w:val="论文正文"/>
    <w:basedOn w:val="1"/>
    <w:uiPriority w:val="0"/>
    <w:pPr>
      <w:widowControl w:val="0"/>
      <w:ind w:firstLine="472"/>
    </w:pPr>
    <w:rPr>
      <w:rFonts w:cs="Times New Roman"/>
      <w:color w:val="FF0000"/>
      <w:kern w:val="2"/>
    </w:rPr>
  </w:style>
  <w:style w:type="paragraph" w:customStyle="1" w:styleId="97">
    <w:name w:val="正文后的题目"/>
    <w:basedOn w:val="30"/>
    <w:next w:val="1"/>
    <w:uiPriority w:val="0"/>
    <w:pPr>
      <w:widowControl w:val="0"/>
      <w:spacing w:before="397" w:after="0"/>
    </w:pPr>
    <w:rPr>
      <w:rFonts w:ascii="Arial" w:hAnsi="Arial" w:eastAsia="黑体" w:cs="Arial"/>
      <w:b w:val="0"/>
      <w:kern w:val="2"/>
    </w:rPr>
  </w:style>
  <w:style w:type="paragraph" w:customStyle="1" w:styleId="98">
    <w:name w:val="Revision"/>
    <w:semiHidden/>
    <w:uiPriority w:val="0"/>
    <w:pPr>
      <w:spacing w:line="360" w:lineRule="auto"/>
    </w:pPr>
    <w:rPr>
      <w:rFonts w:ascii="宋体" w:hAnsi="宋体" w:cs="宋体"/>
      <w:sz w:val="24"/>
      <w:szCs w:val="24"/>
      <w:lang w:val="en-US" w:eastAsia="zh-CN" w:bidi="ar-SA"/>
    </w:rPr>
  </w:style>
  <w:style w:type="paragraph" w:customStyle="1" w:styleId="99">
    <w:name w:val="表-中文题注"/>
    <w:basedOn w:val="1"/>
    <w:uiPriority w:val="0"/>
    <w:pPr>
      <w:widowControl w:val="0"/>
      <w:jc w:val="center"/>
    </w:pPr>
    <w:rPr>
      <w:rFonts w:eastAsia="楷体_GB2312" w:cs="Times New Roman"/>
      <w:kern w:val="2"/>
      <w:sz w:val="21"/>
    </w:rPr>
  </w:style>
  <w:style w:type="paragraph" w:customStyle="1" w:styleId="100">
    <w:name w:val="List Paragraph"/>
    <w:basedOn w:val="1"/>
    <w:uiPriority w:val="0"/>
    <w:pPr>
      <w:ind w:firstLine="420"/>
    </w:pPr>
  </w:style>
  <w:style w:type="paragraph" w:customStyle="1" w:styleId="101">
    <w:name w:val="p0"/>
    <w:basedOn w:val="1"/>
    <w:uiPriority w:val="0"/>
    <w:rPr>
      <w:szCs w:val="21"/>
    </w:rPr>
  </w:style>
  <w:style w:type="paragraph" w:customStyle="1" w:styleId="102">
    <w:name w:val="图表标题"/>
    <w:basedOn w:val="1"/>
    <w:next w:val="1"/>
    <w:uiPriority w:val="0"/>
    <w:pPr>
      <w:spacing w:line="240" w:lineRule="auto"/>
      <w:jc w:val="center"/>
    </w:pPr>
    <w:rPr>
      <w:rFonts w:eastAsia="黑体" w:cs="Times New Roman"/>
      <w:sz w:val="21"/>
      <w:szCs w:val="20"/>
    </w:rPr>
  </w:style>
  <w:style w:type="paragraph" w:customStyle="1" w:styleId="103">
    <w:name w:val="图-中文题注"/>
    <w:basedOn w:val="7"/>
    <w:uiPriority w:val="0"/>
    <w:pPr>
      <w:widowControl w:val="0"/>
      <w:jc w:val="center"/>
    </w:pPr>
    <w:rPr>
      <w:rFonts w:ascii="Times New Roman" w:hAnsi="Times New Roman" w:eastAsia="楷体_GB2312" w:cs="Arial"/>
      <w:kern w:val="2"/>
      <w:sz w:val="21"/>
    </w:rPr>
  </w:style>
  <w:style w:type="paragraph" w:customStyle="1" w:styleId="104">
    <w:name w:val="摘要内容"/>
    <w:basedOn w:val="1"/>
    <w:uiPriority w:val="0"/>
    <w:pPr>
      <w:widowControl w:val="0"/>
      <w:ind w:firstLine="560"/>
    </w:pPr>
    <w:rPr>
      <w:rFonts w:cs="Times New Roman"/>
      <w:kern w:val="2"/>
      <w:sz w:val="28"/>
    </w:rPr>
  </w:style>
  <w:style w:type="paragraph" w:customStyle="1" w:styleId="105">
    <w:name w:val="EQN"/>
    <w:basedOn w:val="1"/>
    <w:uiPriority w:val="0"/>
    <w:pPr>
      <w:tabs>
        <w:tab w:val="center" w:pos="4820"/>
        <w:tab w:val="right" w:pos="8789"/>
      </w:tabs>
      <w:wordWrap w:val="0"/>
      <w:spacing w:before="120" w:after="120"/>
      <w:ind w:right="442"/>
    </w:pPr>
    <w:rPr>
      <w:rFonts w:ascii="Times" w:hAnsi="Times" w:cs="Times"/>
      <w:color w:val="000000"/>
      <w:sz w:val="22"/>
      <w:szCs w:val="22"/>
    </w:rPr>
  </w:style>
  <w:style w:type="paragraph" w:customStyle="1" w:styleId="106">
    <w:name w:val="图-英文题注"/>
    <w:basedOn w:val="7"/>
    <w:uiPriority w:val="0"/>
    <w:pPr>
      <w:widowControl w:val="0"/>
      <w:jc w:val="center"/>
    </w:pPr>
    <w:rPr>
      <w:rFonts w:ascii="Times New Roman" w:hAnsi="Times New Roman" w:eastAsia="宋体"/>
      <w:kern w:val="2"/>
      <w:sz w:val="21"/>
    </w:rPr>
  </w:style>
  <w:style w:type="paragraph" w:customStyle="1" w:styleId="107">
    <w:name w:val="图表"/>
    <w:basedOn w:val="1"/>
    <w:uiPriority w:val="0"/>
    <w:pPr>
      <w:widowControl w:val="0"/>
      <w:jc w:val="center"/>
    </w:pPr>
    <w:rPr>
      <w:rFonts w:cs="Times New Roman"/>
      <w:kern w:val="2"/>
      <w:sz w:val="21"/>
    </w:rPr>
  </w:style>
  <w:style w:type="paragraph" w:customStyle="1" w:styleId="108">
    <w:name w:val="毕业论文二级标题"/>
    <w:basedOn w:val="1"/>
    <w:uiPriority w:val="0"/>
    <w:pPr>
      <w:autoSpaceDE w:val="0"/>
      <w:autoSpaceDN w:val="0"/>
    </w:pPr>
    <w:rPr>
      <w:rFonts w:ascii="黑体" w:hAnsi="黑体" w:eastAsia="黑体"/>
      <w:b/>
      <w:bCs/>
      <w:sz w:val="30"/>
      <w:szCs w:val="21"/>
    </w:rPr>
  </w:style>
  <w:style w:type="paragraph" w:customStyle="1" w:styleId="109">
    <w:name w:val="表-英文题注"/>
    <w:basedOn w:val="7"/>
    <w:uiPriority w:val="0"/>
    <w:pPr>
      <w:widowControl w:val="0"/>
      <w:jc w:val="center"/>
    </w:pPr>
    <w:rPr>
      <w:rFonts w:ascii="Times New Roman" w:hAnsi="Times New Roman" w:eastAsia="宋体" w:cs="Arial"/>
      <w:kern w:val="2"/>
      <w:sz w:val="21"/>
    </w:rPr>
  </w:style>
  <w:style w:type="paragraph" w:customStyle="1" w:styleId="110">
    <w:name w:val="样式正文"/>
    <w:basedOn w:val="1"/>
    <w:uiPriority w:val="0"/>
    <w:pPr>
      <w:widowControl w:val="0"/>
    </w:pPr>
    <w:rPr>
      <w:rFonts w:cs="Times New Roman"/>
      <w:kern w:val="2"/>
    </w:rPr>
  </w:style>
  <w:style w:type="paragraph" w:customStyle="1" w:styleId="111">
    <w:name w:val="样式 标题 1 + 小四"/>
    <w:basedOn w:val="2"/>
    <w:uiPriority w:val="0"/>
    <w:pPr>
      <w:spacing w:line="240" w:lineRule="auto"/>
    </w:pPr>
    <w:rPr>
      <w:sz w:val="24"/>
    </w:rPr>
  </w:style>
  <w:style w:type="paragraph" w:customStyle="1" w:styleId="112">
    <w:name w:val="图表目录内容"/>
    <w:basedOn w:val="25"/>
    <w:uiPriority w:val="0"/>
    <w:pPr>
      <w:widowControl w:val="0"/>
      <w:tabs>
        <w:tab w:val="right" w:leader="middleDot" w:pos="8460"/>
      </w:tabs>
    </w:pPr>
    <w:rPr>
      <w:rFonts w:cs="Times New Roman"/>
      <w:kern w:val="2"/>
    </w:rPr>
  </w:style>
  <w:style w:type="paragraph" w:customStyle="1" w:styleId="113">
    <w:name w:val="BT1"/>
    <w:uiPriority w:val="0"/>
    <w:pPr>
      <w:adjustRightInd w:val="0"/>
      <w:spacing w:beforeLines="300" w:afterLines="200" w:line="360" w:lineRule="auto"/>
      <w:ind w:left="1512" w:hanging="1512" w:hangingChars="420"/>
      <w:jc w:val="both"/>
    </w:pPr>
    <w:rPr>
      <w:rFonts w:ascii="宋体" w:hAnsi="宋体" w:eastAsia="方正小标宋_GBK"/>
      <w:bCs/>
      <w:kern w:val="2"/>
      <w:sz w:val="36"/>
      <w:szCs w:val="21"/>
      <w:lang w:val="en-US" w:eastAsia="zh-CN" w:bidi="ar-SA"/>
    </w:rPr>
  </w:style>
  <w:style w:type="paragraph" w:customStyle="1" w:styleId="114">
    <w:name w:val="样式 bt2 + 左侧:  0 厘米 悬挂缩进: 1.5 字符 段前: 0.7 行 段后: 0.8 行"/>
    <w:basedOn w:val="1"/>
    <w:uiPriority w:val="0"/>
    <w:pPr>
      <w:widowControl w:val="0"/>
      <w:spacing w:beforeLines="80" w:afterLines="80" w:line="340" w:lineRule="exact"/>
      <w:ind w:left="150" w:hanging="150" w:hangingChars="150"/>
    </w:pPr>
    <w:rPr>
      <w:rFonts w:ascii="Arial" w:hAnsi="Arial" w:eastAsia="黑体"/>
      <w:kern w:val="2"/>
    </w:rPr>
  </w:style>
  <w:style w:type="paragraph" w:styleId="115">
    <w:name w:val=""/>
    <w:semiHidden/>
    <w:uiPriority w:val="99"/>
    <w:rPr>
      <w:rFonts w:ascii="Times New Roman" w:hAnsi="Times New Roman" w:cs="宋体"/>
      <w:sz w:val="24"/>
      <w:szCs w:val="24"/>
      <w:lang w:val="en-US" w:eastAsia="zh-CN" w:bidi="ar-SA"/>
    </w:rPr>
  </w:style>
  <w:style w:type="paragraph" w:styleId="116">
    <w:name w:val="List Paragraph"/>
    <w:basedOn w:val="1"/>
    <w:qFormat/>
    <w:uiPriority w:val="34"/>
    <w:pPr>
      <w:widowControl w:val="0"/>
      <w:adjustRightInd/>
      <w:snapToGrid/>
      <w:spacing w:line="240" w:lineRule="auto"/>
      <w:ind w:firstLine="420" w:firstLineChars="200"/>
    </w:pPr>
    <w:rPr>
      <w:rFonts w:ascii="Calibri" w:hAnsi="Calibri" w:cs="Times New Roman"/>
      <w:kern w:val="2"/>
      <w:sz w:val="21"/>
      <w:szCs w:val="22"/>
    </w:rPr>
  </w:style>
  <w:style w:type="table" w:customStyle="1" w:styleId="117">
    <w:name w:val="网格型1"/>
    <w:uiPriority w:val="0"/>
    <w:pPr>
      <w:widowControl w:val="0"/>
      <w:jc w:val="both"/>
    </w:pPr>
    <w:rPr>
      <w:rFonts w:ascii="Times New Roman" w:hAnsi="Times New Roman"/>
      <w:lang w:val="en-US" w:eastAsia="zh-CN" w:bidi="ar-SA"/>
    </w:rPr>
    <w:tblPr>
      <w:tblStyle w:val="32"/>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18">
    <w:name w:val="网格型2"/>
    <w:basedOn w:val="32"/>
    <w:uiPriority w:val="39"/>
    <w:rPr>
      <w:rFonts w:ascii="等线" w:hAnsi="等线" w:eastAsia="等线" w:cs="Times New Roman"/>
      <w:kern w:val="2"/>
      <w:sz w:val="21"/>
      <w:szCs w:val="22"/>
    </w:rPr>
    <w:tblPr>
      <w:tblStyle w:val="32"/>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9">
    <w:name w:val="hljs-keyword"/>
    <w:basedOn w:val="34"/>
    <w:qFormat/>
    <w:uiPriority w:val="0"/>
  </w:style>
  <w:style w:type="character" w:customStyle="1" w:styleId="120">
    <w:name w:val="hljs-string"/>
    <w:basedOn w:val="34"/>
    <w:qFormat/>
    <w:uiPriority w:val="0"/>
  </w:style>
  <w:style w:type="paragraph" w:customStyle="1" w:styleId="121">
    <w:name w:val="参考文献"/>
    <w:qFormat/>
    <w:uiPriority w:val="0"/>
    <w:pPr>
      <w:numPr>
        <w:ilvl w:val="0"/>
        <w:numId w:val="2"/>
      </w:numPr>
      <w:spacing w:line="360" w:lineRule="auto"/>
      <w:jc w:val="both"/>
    </w:pPr>
    <w:rPr>
      <w:color w:val="000000"/>
      <w:kern w:val="2"/>
      <w:sz w:val="24"/>
      <w:szCs w:val="21"/>
      <w:lang w:val="en-US" w:eastAsia="zh-CN" w:bidi="ar-SA"/>
    </w:rPr>
  </w:style>
  <w:style w:type="paragraph" w:customStyle="1" w:styleId="122">
    <w:name w:val="List Paragraph1"/>
    <w:basedOn w:val="1"/>
    <w:qFormat/>
    <w:uiPriority w:val="0"/>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9" Type="http://schemas.microsoft.com/office/2011/relationships/people" Target="people.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50.jpeg"/><Relationship Id="rId84" Type="http://schemas.openxmlformats.org/officeDocument/2006/relationships/image" Target="media/image49.jpeg"/><Relationship Id="rId83" Type="http://schemas.openxmlformats.org/officeDocument/2006/relationships/image" Target="media/image48.jpeg"/><Relationship Id="rId82" Type="http://schemas.openxmlformats.org/officeDocument/2006/relationships/image" Target="media/image47.png"/><Relationship Id="rId81" Type="http://schemas.openxmlformats.org/officeDocument/2006/relationships/image" Target="media/image46.png"/><Relationship Id="rId80" Type="http://schemas.openxmlformats.org/officeDocument/2006/relationships/image" Target="media/image45.png"/><Relationship Id="rId8" Type="http://schemas.openxmlformats.org/officeDocument/2006/relationships/footer" Target="footer1.xml"/><Relationship Id="rId79" Type="http://schemas.openxmlformats.org/officeDocument/2006/relationships/image" Target="media/image44.png"/><Relationship Id="rId78" Type="http://schemas.openxmlformats.org/officeDocument/2006/relationships/image" Target="media/image43.png"/><Relationship Id="rId77" Type="http://schemas.openxmlformats.org/officeDocument/2006/relationships/image" Target="media/image42.png"/><Relationship Id="rId76" Type="http://schemas.openxmlformats.org/officeDocument/2006/relationships/image" Target="media/image41.png"/><Relationship Id="rId75" Type="http://schemas.openxmlformats.org/officeDocument/2006/relationships/image" Target="media/image40.jpeg"/><Relationship Id="rId74" Type="http://schemas.openxmlformats.org/officeDocument/2006/relationships/image" Target="media/image39.jpeg"/><Relationship Id="rId73" Type="http://schemas.openxmlformats.org/officeDocument/2006/relationships/image" Target="media/image38.jpeg"/><Relationship Id="rId72" Type="http://schemas.openxmlformats.org/officeDocument/2006/relationships/image" Target="media/image37.jpeg"/><Relationship Id="rId71" Type="http://schemas.openxmlformats.org/officeDocument/2006/relationships/image" Target="media/image36.jpeg"/><Relationship Id="rId70" Type="http://schemas.openxmlformats.org/officeDocument/2006/relationships/image" Target="media/image35.jpeg"/><Relationship Id="rId7" Type="http://schemas.openxmlformats.org/officeDocument/2006/relationships/header" Target="header3.xml"/><Relationship Id="rId69" Type="http://schemas.openxmlformats.org/officeDocument/2006/relationships/image" Target="media/image34.jpeg"/><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image" Target="media/image31.png"/><Relationship Id="rId65" Type="http://schemas.openxmlformats.org/officeDocument/2006/relationships/image" Target="media/image30.png"/><Relationship Id="rId64" Type="http://schemas.openxmlformats.org/officeDocument/2006/relationships/image" Target="media/image29.png"/><Relationship Id="rId63" Type="http://schemas.openxmlformats.org/officeDocument/2006/relationships/image" Target="media/image28.jpeg"/><Relationship Id="rId62" Type="http://schemas.openxmlformats.org/officeDocument/2006/relationships/image" Target="media/image27.jpeg"/><Relationship Id="rId61" Type="http://schemas.openxmlformats.org/officeDocument/2006/relationships/image" Target="media/image26.png"/><Relationship Id="rId60" Type="http://schemas.openxmlformats.org/officeDocument/2006/relationships/image" Target="media/image25.png"/><Relationship Id="rId6" Type="http://schemas.openxmlformats.org/officeDocument/2006/relationships/header" Target="header2.xml"/><Relationship Id="rId59" Type="http://schemas.openxmlformats.org/officeDocument/2006/relationships/image" Target="media/image24.png"/><Relationship Id="rId58" Type="http://schemas.openxmlformats.org/officeDocument/2006/relationships/image" Target="media/image23.png"/><Relationship Id="rId57" Type="http://schemas.openxmlformats.org/officeDocument/2006/relationships/image" Target="media/image22.png"/><Relationship Id="rId56" Type="http://schemas.openxmlformats.org/officeDocument/2006/relationships/image" Target="media/image21.png"/><Relationship Id="rId55" Type="http://schemas.openxmlformats.org/officeDocument/2006/relationships/image" Target="media/image20.png"/><Relationship Id="rId54" Type="http://schemas.openxmlformats.org/officeDocument/2006/relationships/image" Target="media/image19.png"/><Relationship Id="rId53" Type="http://schemas.openxmlformats.org/officeDocument/2006/relationships/image" Target="media/image18.png"/><Relationship Id="rId52" Type="http://schemas.openxmlformats.org/officeDocument/2006/relationships/image" Target="media/image17.png"/><Relationship Id="rId51" Type="http://schemas.openxmlformats.org/officeDocument/2006/relationships/image" Target="media/image16.png"/><Relationship Id="rId50" Type="http://schemas.openxmlformats.org/officeDocument/2006/relationships/image" Target="media/image15.png"/><Relationship Id="rId5" Type="http://schemas.openxmlformats.org/officeDocument/2006/relationships/header" Target="header1.xml"/><Relationship Id="rId49" Type="http://schemas.openxmlformats.org/officeDocument/2006/relationships/image" Target="media/image14.png"/><Relationship Id="rId48" Type="http://schemas.openxmlformats.org/officeDocument/2006/relationships/image" Target="media/image13.png"/><Relationship Id="rId47" Type="http://schemas.openxmlformats.org/officeDocument/2006/relationships/image" Target="media/image12.png"/><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endnotes" Target="endnotes.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header" Target="header19.xml"/><Relationship Id="rId33" Type="http://schemas.openxmlformats.org/officeDocument/2006/relationships/header" Target="header18.xml"/><Relationship Id="rId32" Type="http://schemas.openxmlformats.org/officeDocument/2006/relationships/header" Target="header17.xml"/><Relationship Id="rId31" Type="http://schemas.openxmlformats.org/officeDocument/2006/relationships/header" Target="header16.xml"/><Relationship Id="rId30" Type="http://schemas.openxmlformats.org/officeDocument/2006/relationships/header" Target="header15.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header" Target="head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extobjs>
    <extobj name="ECB019B1-382A-4266-B25C-5B523AA43C14-2">
      <extobjdata type="ECB019B1-382A-4266-B25C-5B523AA43C14" data="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cqupt</Company>
  <Pages>98</Pages>
  <Words>12584</Words>
  <Characters>71734</Characters>
  <Lines>597</Lines>
  <Paragraphs>168</Paragraphs>
  <TotalTime>19</TotalTime>
  <ScaleCrop>false</ScaleCrop>
  <LinksUpToDate>false</LinksUpToDate>
  <CharactersWithSpaces>84150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2017-01-03T07:35:00Z</dcterms:created>
  <dc:creator>cface</dc:creator>
  <cp:lastModifiedBy>没</cp:lastModifiedBy>
  <cp:lastPrinted>2015-02-02T08:53:00Z</cp:lastPrinted>
  <dcterms:modified xsi:type="dcterms:W3CDTF">2021-05-30T16:17:27Z</dcterms:modified>
  <dc:title>分类号</dc:title>
  <cp:revision>390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2052-11.1.0.10495</vt:lpwstr>
  </property>
  <property fmtid="{D5CDD505-2E9C-101B-9397-08002B2CF9AE}" pid="4" name="ICV">
    <vt:lpwstr>654C0CFB1BB84EF8967A856ABA2444F6</vt:lpwstr>
  </property>
</Properties>
</file>